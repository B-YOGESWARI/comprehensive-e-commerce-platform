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C15C8A" w14:textId="77777777" w:rsidR="00575901" w:rsidRDefault="00575901" w:rsidP="00E60537">
      <w:pPr>
        <w:spacing w:after="0"/>
        <w:ind w:left="720"/>
        <w:rPr>
          <w:color w:val="FF0000"/>
          <w:sz w:val="44"/>
          <w:szCs w:val="44"/>
          <w:lang w:val="en-US"/>
        </w:rPr>
      </w:pPr>
      <w:bookmarkStart w:id="0" w:name="_Hlk164011640"/>
      <w:bookmarkEnd w:id="0"/>
    </w:p>
    <w:p w14:paraId="0654F68F" w14:textId="1D130ED9" w:rsidR="005B3B1E" w:rsidRPr="005B3B1E" w:rsidRDefault="00AD54CF" w:rsidP="007360ED">
      <w:pPr>
        <w:ind w:firstLine="720"/>
        <w:rPr>
          <w:color w:val="3333FF"/>
          <w:sz w:val="44"/>
          <w:szCs w:val="44"/>
          <w:u w:val="single"/>
          <w:lang w:val="en-US"/>
        </w:rPr>
      </w:pPr>
      <w:r w:rsidRPr="005B3B1E">
        <w:rPr>
          <w:color w:val="3333FF"/>
          <w:sz w:val="44"/>
          <w:szCs w:val="44"/>
          <w:u w:val="single"/>
          <w:lang w:val="en-US"/>
        </w:rPr>
        <w:t>COMPREHENSIVE E</w:t>
      </w:r>
      <w:r w:rsidR="005B3B1E">
        <w:rPr>
          <w:color w:val="3333FF"/>
          <w:sz w:val="44"/>
          <w:szCs w:val="44"/>
          <w:u w:val="single"/>
          <w:lang w:val="en-US"/>
        </w:rPr>
        <w:t>-</w:t>
      </w:r>
      <w:r w:rsidRPr="005B3B1E">
        <w:rPr>
          <w:color w:val="3333FF"/>
          <w:sz w:val="44"/>
          <w:szCs w:val="44"/>
          <w:u w:val="single"/>
          <w:lang w:val="en-US"/>
        </w:rPr>
        <w:t>COMMERCE PLATFO</w:t>
      </w:r>
      <w:r w:rsidR="008E026C" w:rsidRPr="005B3B1E">
        <w:rPr>
          <w:color w:val="3333FF"/>
          <w:sz w:val="44"/>
          <w:szCs w:val="44"/>
          <w:u w:val="single"/>
          <w:lang w:val="en-US"/>
        </w:rPr>
        <w:t xml:space="preserve">RM: </w:t>
      </w:r>
    </w:p>
    <w:p w14:paraId="12CCD176" w14:textId="5D377967" w:rsidR="005B3B1E" w:rsidRPr="005B3B1E" w:rsidRDefault="005B3B1E" w:rsidP="007360ED">
      <w:pPr>
        <w:ind w:left="2160" w:firstLine="720"/>
        <w:rPr>
          <w:color w:val="3333FF"/>
          <w:sz w:val="44"/>
          <w:szCs w:val="44"/>
          <w:u w:val="single"/>
          <w:lang w:val="en-US"/>
        </w:rPr>
      </w:pPr>
      <w:r w:rsidRPr="005B3B1E">
        <w:rPr>
          <w:color w:val="3333FF"/>
          <w:sz w:val="44"/>
          <w:szCs w:val="44"/>
          <w:u w:val="single"/>
          <w:lang w:val="en-US"/>
        </w:rPr>
        <w:t xml:space="preserve"> A </w:t>
      </w:r>
      <w:r w:rsidR="00656676" w:rsidRPr="005B3B1E">
        <w:rPr>
          <w:color w:val="3333FF"/>
          <w:sz w:val="44"/>
          <w:szCs w:val="44"/>
          <w:u w:val="single"/>
          <w:lang w:val="en-US"/>
        </w:rPr>
        <w:t>FULL STACK PROJECT</w:t>
      </w:r>
    </w:p>
    <w:p w14:paraId="40910097" w14:textId="45080D99" w:rsidR="00492B10" w:rsidRPr="005B3B1E" w:rsidRDefault="00F44FE1" w:rsidP="00E60537">
      <w:pPr>
        <w:spacing w:after="0"/>
        <w:ind w:left="720"/>
        <w:rPr>
          <w:color w:val="FF0000"/>
          <w:sz w:val="44"/>
          <w:szCs w:val="44"/>
          <w:u w:val="single"/>
          <w:lang w:val="en-US"/>
        </w:rPr>
      </w:pPr>
      <w:r w:rsidRPr="005B3B1E">
        <w:rPr>
          <w:color w:val="FF0000"/>
          <w:sz w:val="44"/>
          <w:szCs w:val="44"/>
          <w:u w:val="single"/>
          <w:lang w:val="en-US"/>
        </w:rPr>
        <w:t>TH</w:t>
      </w:r>
      <w:r w:rsidR="005232BA" w:rsidRPr="005B3B1E">
        <w:rPr>
          <w:color w:val="FF0000"/>
          <w:sz w:val="44"/>
          <w:szCs w:val="44"/>
          <w:u w:val="single"/>
          <w:lang w:val="en-US"/>
        </w:rPr>
        <w:t xml:space="preserve">E DESIGN AND IMPLEMENTATION OF </w:t>
      </w:r>
      <w:r w:rsidR="00A34DAD" w:rsidRPr="005B3B1E">
        <w:rPr>
          <w:color w:val="FF0000"/>
          <w:sz w:val="44"/>
          <w:szCs w:val="44"/>
          <w:u w:val="single"/>
          <w:lang w:val="en-US"/>
        </w:rPr>
        <w:t xml:space="preserve">AN </w:t>
      </w:r>
    </w:p>
    <w:p w14:paraId="716760EC" w14:textId="61EEDC11" w:rsidR="00A82B53" w:rsidRDefault="00A34DAD" w:rsidP="00E60537">
      <w:pPr>
        <w:spacing w:after="0"/>
        <w:ind w:left="720"/>
        <w:rPr>
          <w:sz w:val="44"/>
          <w:szCs w:val="44"/>
          <w:lang w:val="en-US"/>
        </w:rPr>
      </w:pPr>
      <w:r w:rsidRPr="005B3B1E">
        <w:rPr>
          <w:color w:val="FF0000"/>
          <w:sz w:val="44"/>
          <w:szCs w:val="44"/>
          <w:u w:val="single"/>
          <w:lang w:val="en-US"/>
        </w:rPr>
        <w:t>E-</w:t>
      </w:r>
      <w:r w:rsidR="00AE3AE8" w:rsidRPr="005B3B1E">
        <w:rPr>
          <w:color w:val="FF0000"/>
          <w:sz w:val="44"/>
          <w:szCs w:val="44"/>
          <w:u w:val="single"/>
          <w:lang w:val="en-US"/>
        </w:rPr>
        <w:t>COMMERCE</w:t>
      </w:r>
      <w:r w:rsidR="000C2497" w:rsidRPr="005B3B1E">
        <w:rPr>
          <w:color w:val="FF0000"/>
          <w:sz w:val="44"/>
          <w:szCs w:val="44"/>
          <w:u w:val="single"/>
          <w:lang w:val="en-US"/>
        </w:rPr>
        <w:t xml:space="preserve"> </w:t>
      </w:r>
      <w:r w:rsidR="00AE3AE8" w:rsidRPr="005B3B1E">
        <w:rPr>
          <w:color w:val="FF0000"/>
          <w:sz w:val="44"/>
          <w:szCs w:val="44"/>
          <w:u w:val="single"/>
          <w:lang w:val="en-US"/>
        </w:rPr>
        <w:t>SITE FOR ONLINE BOOK</w:t>
      </w:r>
      <w:r w:rsidR="008478B2" w:rsidRPr="005B3B1E">
        <w:rPr>
          <w:color w:val="FF0000"/>
          <w:sz w:val="44"/>
          <w:szCs w:val="44"/>
          <w:u w:val="single"/>
          <w:lang w:val="en-US"/>
        </w:rPr>
        <w:t xml:space="preserve"> </w:t>
      </w:r>
      <w:r w:rsidR="00AE3AE8" w:rsidRPr="005B3B1E">
        <w:rPr>
          <w:color w:val="FF0000"/>
          <w:sz w:val="44"/>
          <w:szCs w:val="44"/>
          <w:u w:val="single"/>
          <w:lang w:val="en-US"/>
        </w:rPr>
        <w:t>SALES</w:t>
      </w:r>
      <w:r w:rsidR="00592902">
        <w:rPr>
          <w:sz w:val="44"/>
          <w:szCs w:val="44"/>
          <w:lang w:val="en-US"/>
        </w:rPr>
        <w:tab/>
      </w:r>
      <w:r w:rsidR="00592902">
        <w:rPr>
          <w:sz w:val="44"/>
          <w:szCs w:val="44"/>
          <w:lang w:val="en-US"/>
        </w:rPr>
        <w:tab/>
      </w:r>
      <w:r w:rsidR="00592902">
        <w:rPr>
          <w:sz w:val="44"/>
          <w:szCs w:val="44"/>
          <w:lang w:val="en-US"/>
        </w:rPr>
        <w:tab/>
      </w:r>
      <w:r w:rsidR="00592902">
        <w:rPr>
          <w:sz w:val="44"/>
          <w:szCs w:val="44"/>
          <w:lang w:val="en-US"/>
        </w:rPr>
        <w:tab/>
      </w:r>
      <w:r w:rsidR="00592902">
        <w:rPr>
          <w:sz w:val="44"/>
          <w:szCs w:val="44"/>
          <w:lang w:val="en-US"/>
        </w:rPr>
        <w:tab/>
      </w:r>
      <w:r w:rsidR="00592902">
        <w:rPr>
          <w:sz w:val="44"/>
          <w:szCs w:val="44"/>
          <w:lang w:val="en-US"/>
        </w:rPr>
        <w:tab/>
      </w:r>
      <w:r w:rsidR="00592902">
        <w:rPr>
          <w:sz w:val="44"/>
          <w:szCs w:val="44"/>
          <w:lang w:val="en-US"/>
        </w:rPr>
        <w:tab/>
      </w:r>
      <w:r w:rsidR="00592902">
        <w:rPr>
          <w:sz w:val="44"/>
          <w:szCs w:val="44"/>
          <w:lang w:val="en-US"/>
        </w:rPr>
        <w:tab/>
      </w:r>
      <w:r w:rsidR="00592902">
        <w:rPr>
          <w:sz w:val="44"/>
          <w:szCs w:val="44"/>
          <w:lang w:val="en-US"/>
        </w:rPr>
        <w:tab/>
      </w:r>
      <w:r w:rsidR="00592902">
        <w:rPr>
          <w:sz w:val="44"/>
          <w:szCs w:val="44"/>
          <w:lang w:val="en-US"/>
        </w:rPr>
        <w:tab/>
      </w:r>
      <w:r w:rsidR="00592902">
        <w:rPr>
          <w:sz w:val="44"/>
          <w:szCs w:val="44"/>
          <w:lang w:val="en-US"/>
        </w:rPr>
        <w:tab/>
      </w:r>
      <w:r w:rsidR="00592902">
        <w:rPr>
          <w:sz w:val="44"/>
          <w:szCs w:val="44"/>
          <w:lang w:val="en-US"/>
        </w:rPr>
        <w:tab/>
      </w:r>
      <w:r w:rsidR="00592902">
        <w:rPr>
          <w:sz w:val="44"/>
          <w:szCs w:val="44"/>
          <w:lang w:val="en-US"/>
        </w:rPr>
        <w:tab/>
      </w:r>
    </w:p>
    <w:p w14:paraId="3AD6EFAD" w14:textId="77777777" w:rsidR="00A82B53" w:rsidRDefault="0024407F" w:rsidP="00035EFE">
      <w:pPr>
        <w:jc w:val="center"/>
        <w:rPr>
          <w:sz w:val="44"/>
          <w:szCs w:val="44"/>
          <w:lang w:val="en-US"/>
        </w:rPr>
      </w:pPr>
      <w:r>
        <w:rPr>
          <w:sz w:val="44"/>
          <w:szCs w:val="44"/>
          <w:lang w:val="en-US"/>
        </w:rPr>
        <w:t xml:space="preserve">BTECH </w:t>
      </w:r>
      <w:r w:rsidR="007D7853">
        <w:rPr>
          <w:sz w:val="44"/>
          <w:szCs w:val="44"/>
          <w:lang w:val="en-US"/>
        </w:rPr>
        <w:t>IV Semester</w:t>
      </w:r>
    </w:p>
    <w:p w14:paraId="30A7924D" w14:textId="77777777" w:rsidR="00035EFE" w:rsidRDefault="00DE0DFA" w:rsidP="00035EFE">
      <w:pPr>
        <w:jc w:val="center"/>
        <w:rPr>
          <w:sz w:val="44"/>
          <w:szCs w:val="44"/>
          <w:lang w:val="en-US"/>
        </w:rPr>
      </w:pPr>
      <w:r>
        <w:rPr>
          <w:sz w:val="44"/>
          <w:szCs w:val="44"/>
          <w:lang w:val="en-US"/>
        </w:rPr>
        <w:t>Computer Science and Engineering</w:t>
      </w:r>
    </w:p>
    <w:p w14:paraId="12E3852D" w14:textId="50986E8D" w:rsidR="00035EFE" w:rsidRDefault="00F008D5" w:rsidP="00011989">
      <w:pPr>
        <w:tabs>
          <w:tab w:val="left" w:pos="984"/>
          <w:tab w:val="center" w:pos="5032"/>
        </w:tabs>
        <w:ind w:left="-993" w:right="-849"/>
        <w:rPr>
          <w:sz w:val="44"/>
          <w:szCs w:val="44"/>
          <w:lang w:val="en-US"/>
        </w:rPr>
      </w:pPr>
      <w:r>
        <w:rPr>
          <w:sz w:val="44"/>
          <w:szCs w:val="44"/>
          <w:lang w:val="en-US"/>
        </w:rPr>
        <w:tab/>
      </w:r>
      <w:r>
        <w:rPr>
          <w:sz w:val="44"/>
          <w:szCs w:val="44"/>
          <w:lang w:val="en-US"/>
        </w:rPr>
        <w:tab/>
      </w:r>
      <w:r w:rsidR="00C02EFB">
        <w:rPr>
          <w:sz w:val="44"/>
          <w:szCs w:val="44"/>
          <w:lang w:val="en-US"/>
        </w:rPr>
        <w:t>B</w:t>
      </w:r>
      <w:r w:rsidR="0031018C">
        <w:rPr>
          <w:sz w:val="44"/>
          <w:szCs w:val="44"/>
          <w:lang w:val="en-US"/>
        </w:rPr>
        <w:t>Y</w:t>
      </w:r>
    </w:p>
    <w:p w14:paraId="09EDD1CA" w14:textId="77777777" w:rsidR="00035EFE" w:rsidRDefault="00BE6BC5" w:rsidP="00035EFE">
      <w:pPr>
        <w:jc w:val="center"/>
        <w:rPr>
          <w:sz w:val="44"/>
          <w:szCs w:val="44"/>
          <w:lang w:val="en-US"/>
        </w:rPr>
      </w:pPr>
      <w:r>
        <w:rPr>
          <w:sz w:val="44"/>
          <w:szCs w:val="44"/>
          <w:lang w:val="en-US"/>
        </w:rPr>
        <w:t>Yogeswari Borredi</w:t>
      </w:r>
    </w:p>
    <w:p w14:paraId="14ED55CD" w14:textId="01274840" w:rsidR="00BB03ED" w:rsidRDefault="00BE6BC5" w:rsidP="00F51DC6">
      <w:pPr>
        <w:ind w:left="567" w:right="708" w:hanging="567"/>
        <w:jc w:val="center"/>
        <w:rPr>
          <w:sz w:val="44"/>
          <w:szCs w:val="44"/>
          <w:lang w:val="en-US"/>
        </w:rPr>
      </w:pPr>
      <w:r>
        <w:rPr>
          <w:sz w:val="44"/>
          <w:szCs w:val="44"/>
          <w:lang w:val="en-US"/>
        </w:rPr>
        <w:t>Project</w:t>
      </w:r>
      <w:r w:rsidR="00725D31">
        <w:rPr>
          <w:sz w:val="44"/>
          <w:szCs w:val="44"/>
          <w:lang w:val="en-US"/>
        </w:rPr>
        <w:t xml:space="preserve"> Comprehensive E-Commerce </w:t>
      </w:r>
      <w:r w:rsidR="00F546F1">
        <w:rPr>
          <w:sz w:val="44"/>
          <w:szCs w:val="44"/>
          <w:lang w:val="en-US"/>
        </w:rPr>
        <w:t>P</w:t>
      </w:r>
      <w:r w:rsidR="00725D31">
        <w:rPr>
          <w:sz w:val="44"/>
          <w:szCs w:val="44"/>
          <w:lang w:val="en-US"/>
        </w:rPr>
        <w:t>latform</w:t>
      </w:r>
      <w:r w:rsidR="001A583A">
        <w:rPr>
          <w:sz w:val="44"/>
          <w:szCs w:val="44"/>
          <w:lang w:val="en-US"/>
        </w:rPr>
        <w:t xml:space="preserve"> </w:t>
      </w:r>
      <w:proofErr w:type="gramStart"/>
      <w:r w:rsidR="00452E51">
        <w:rPr>
          <w:sz w:val="44"/>
          <w:szCs w:val="44"/>
          <w:lang w:val="en-US"/>
        </w:rPr>
        <w:t>A</w:t>
      </w:r>
      <w:proofErr w:type="gramEnd"/>
      <w:r w:rsidR="00452E51">
        <w:rPr>
          <w:sz w:val="44"/>
          <w:szCs w:val="44"/>
          <w:lang w:val="en-US"/>
        </w:rPr>
        <w:t xml:space="preserve"> Full Stack Project </w:t>
      </w:r>
      <w:r w:rsidR="00725D31">
        <w:rPr>
          <w:sz w:val="44"/>
          <w:szCs w:val="44"/>
          <w:lang w:val="en-US"/>
        </w:rPr>
        <w:t xml:space="preserve">Submitted to the faculty </w:t>
      </w:r>
      <w:r w:rsidR="001A583A">
        <w:rPr>
          <w:sz w:val="44"/>
          <w:szCs w:val="44"/>
          <w:lang w:val="en-US"/>
        </w:rPr>
        <w:t xml:space="preserve">of the </w:t>
      </w:r>
      <w:r w:rsidR="00CD3B1F">
        <w:rPr>
          <w:sz w:val="44"/>
          <w:szCs w:val="44"/>
          <w:lang w:val="en-US"/>
        </w:rPr>
        <w:t>Mjr college of Engineering and Technology</w:t>
      </w:r>
    </w:p>
    <w:p w14:paraId="1BF27FE3" w14:textId="5B0B6DB4" w:rsidR="00631E11" w:rsidRDefault="006E7D4B" w:rsidP="00631E11">
      <w:pPr>
        <w:ind w:right="708"/>
        <w:jc w:val="center"/>
        <w:rPr>
          <w:sz w:val="44"/>
          <w:szCs w:val="44"/>
          <w:lang w:val="en-US"/>
        </w:rPr>
      </w:pPr>
      <w:r>
        <w:rPr>
          <w:sz w:val="44"/>
          <w:szCs w:val="44"/>
          <w:lang w:val="en-US"/>
        </w:rPr>
        <w:t>I</w:t>
      </w:r>
      <w:r w:rsidR="00D34EA5">
        <w:rPr>
          <w:sz w:val="44"/>
          <w:szCs w:val="44"/>
          <w:lang w:val="en-US"/>
        </w:rPr>
        <w:t>n partial fulfillment of the requirements for th</w:t>
      </w:r>
      <w:r w:rsidR="00631E11">
        <w:rPr>
          <w:sz w:val="44"/>
          <w:szCs w:val="44"/>
          <w:lang w:val="en-US"/>
        </w:rPr>
        <w:t xml:space="preserve">e </w:t>
      </w:r>
      <w:r w:rsidR="00D34EA5">
        <w:rPr>
          <w:sz w:val="44"/>
          <w:szCs w:val="44"/>
          <w:lang w:val="en-US"/>
        </w:rPr>
        <w:t>degree computer science</w:t>
      </w:r>
      <w:r w:rsidR="00560691">
        <w:rPr>
          <w:sz w:val="44"/>
          <w:szCs w:val="44"/>
          <w:lang w:val="en-US"/>
        </w:rPr>
        <w:t xml:space="preserve"> </w:t>
      </w:r>
      <w:r w:rsidR="00D34EA5">
        <w:rPr>
          <w:sz w:val="44"/>
          <w:szCs w:val="44"/>
          <w:lang w:val="en-US"/>
        </w:rPr>
        <w:t>in the</w:t>
      </w:r>
      <w:r w:rsidR="00560691">
        <w:rPr>
          <w:sz w:val="44"/>
          <w:szCs w:val="44"/>
          <w:lang w:val="en-US"/>
        </w:rPr>
        <w:t xml:space="preserve"> </w:t>
      </w:r>
      <w:r>
        <w:rPr>
          <w:sz w:val="44"/>
          <w:szCs w:val="44"/>
          <w:lang w:val="en-US"/>
        </w:rPr>
        <w:t xml:space="preserve">Department </w:t>
      </w:r>
      <w:r w:rsidR="00BB03ED">
        <w:rPr>
          <w:sz w:val="44"/>
          <w:szCs w:val="44"/>
          <w:lang w:val="en-US"/>
        </w:rPr>
        <w:t xml:space="preserve">of </w:t>
      </w:r>
      <w:r>
        <w:rPr>
          <w:sz w:val="44"/>
          <w:szCs w:val="44"/>
          <w:lang w:val="en-US"/>
        </w:rPr>
        <w:t>Computer Science and Engineering</w:t>
      </w:r>
      <w:r w:rsidR="00452E51">
        <w:rPr>
          <w:sz w:val="44"/>
          <w:szCs w:val="44"/>
          <w:lang w:val="en-US"/>
        </w:rPr>
        <w:t>.</w:t>
      </w:r>
    </w:p>
    <w:p w14:paraId="1700B89C" w14:textId="77777777" w:rsidR="00334643" w:rsidRDefault="001C375E" w:rsidP="007360ED">
      <w:pPr>
        <w:jc w:val="center"/>
        <w:rPr>
          <w:sz w:val="44"/>
          <w:szCs w:val="44"/>
          <w:lang w:val="en-US"/>
        </w:rPr>
      </w:pPr>
      <w:r>
        <w:rPr>
          <w:noProof/>
          <w:sz w:val="44"/>
          <w:szCs w:val="44"/>
          <w:lang w:val="en-US"/>
        </w:rPr>
        <w:drawing>
          <wp:inline distT="0" distB="0" distL="0" distR="0" wp14:anchorId="29373C20" wp14:editId="22BC2D0E">
            <wp:extent cx="2829938" cy="2423160"/>
            <wp:effectExtent l="0" t="0" r="0" b="0"/>
            <wp:docPr id="57170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02861" name="Picture 571702861"/>
                    <pic:cNvPicPr/>
                  </pic:nvPicPr>
                  <pic:blipFill rotWithShape="1">
                    <a:blip r:embed="rId8" cstate="print">
                      <a:extLst>
                        <a:ext uri="{28A0092B-C50C-407E-A947-70E740481C1C}">
                          <a14:useLocalDpi xmlns:a14="http://schemas.microsoft.com/office/drawing/2010/main" val="0"/>
                        </a:ext>
                      </a:extLst>
                    </a:blip>
                    <a:srcRect l="2223" r="-1" b="5898"/>
                    <a:stretch/>
                  </pic:blipFill>
                  <pic:spPr bwMode="auto">
                    <a:xfrm>
                      <a:off x="0" y="0"/>
                      <a:ext cx="2842043" cy="2433525"/>
                    </a:xfrm>
                    <a:prstGeom prst="rect">
                      <a:avLst/>
                    </a:prstGeom>
                    <a:ln>
                      <a:noFill/>
                    </a:ln>
                    <a:extLst>
                      <a:ext uri="{53640926-AAD7-44D8-BBD7-CCE9431645EC}">
                        <a14:shadowObscured xmlns:a14="http://schemas.microsoft.com/office/drawing/2010/main"/>
                      </a:ext>
                    </a:extLst>
                  </pic:spPr>
                </pic:pic>
              </a:graphicData>
            </a:graphic>
          </wp:inline>
        </w:drawing>
      </w:r>
    </w:p>
    <w:p w14:paraId="4A2FE6C6" w14:textId="46E9EB9D" w:rsidR="00046B94" w:rsidRPr="007360ED" w:rsidRDefault="00776DEA" w:rsidP="007360ED">
      <w:pPr>
        <w:jc w:val="center"/>
        <w:rPr>
          <w:sz w:val="44"/>
          <w:szCs w:val="44"/>
          <w:lang w:val="en-US"/>
        </w:rPr>
      </w:pPr>
      <w:r w:rsidRPr="00776DEA">
        <w:rPr>
          <w:b/>
          <w:bCs/>
          <w:sz w:val="48"/>
          <w:szCs w:val="48"/>
        </w:rPr>
        <w:lastRenderedPageBreak/>
        <w:t xml:space="preserve">CERTIFICATE </w:t>
      </w:r>
    </w:p>
    <w:p w14:paraId="0FF756B3" w14:textId="77777777" w:rsidR="00776DEA" w:rsidRDefault="00776DEA"/>
    <w:p w14:paraId="0254DDD2" w14:textId="77777777" w:rsidR="00AE69F6" w:rsidRDefault="00776DEA" w:rsidP="00AE69F6">
      <w:pPr>
        <w:jc w:val="center"/>
        <w:rPr>
          <w:sz w:val="36"/>
          <w:szCs w:val="36"/>
        </w:rPr>
      </w:pPr>
      <w:r w:rsidRPr="00632B9D">
        <w:rPr>
          <w:sz w:val="36"/>
          <w:szCs w:val="36"/>
        </w:rPr>
        <w:t xml:space="preserve">Certified that this is a bonafide record of the project work titled </w:t>
      </w:r>
    </w:p>
    <w:p w14:paraId="2F1FFAA4" w14:textId="77777777" w:rsidR="00DF55F8" w:rsidRDefault="00046B94" w:rsidP="00AE69F6">
      <w:pPr>
        <w:jc w:val="center"/>
      </w:pPr>
      <w:r w:rsidRPr="00632B9D">
        <w:rPr>
          <w:sz w:val="36"/>
          <w:szCs w:val="36"/>
        </w:rPr>
        <w:t>COMPREHENSIVE E-COMMERCE PLATFORM</w:t>
      </w:r>
      <w:r w:rsidR="00625B03" w:rsidRPr="00632B9D">
        <w:rPr>
          <w:sz w:val="36"/>
          <w:szCs w:val="36"/>
        </w:rPr>
        <w:t>:</w:t>
      </w:r>
      <w:r w:rsidR="00B737E9">
        <w:rPr>
          <w:sz w:val="36"/>
          <w:szCs w:val="36"/>
        </w:rPr>
        <w:t xml:space="preserve"> </w:t>
      </w:r>
      <w:r w:rsidR="00625B03" w:rsidRPr="00632B9D">
        <w:rPr>
          <w:sz w:val="36"/>
          <w:szCs w:val="36"/>
        </w:rPr>
        <w:t xml:space="preserve">A FULL STACK PROJECT </w:t>
      </w:r>
      <w:r w:rsidR="00776DEA" w:rsidRPr="00DF55F8">
        <w:rPr>
          <w:sz w:val="36"/>
          <w:szCs w:val="36"/>
        </w:rPr>
        <w:t>Done By:</w:t>
      </w:r>
      <w:r w:rsidR="00776DEA" w:rsidRPr="00DF55F8">
        <w:t xml:space="preserve"> </w:t>
      </w:r>
    </w:p>
    <w:p w14:paraId="17B7AB21" w14:textId="68001D06" w:rsidR="00882CBA" w:rsidRDefault="00EE15D3" w:rsidP="00EE15D3">
      <w:pPr>
        <w:jc w:val="center"/>
        <w:rPr>
          <w:sz w:val="36"/>
          <w:szCs w:val="36"/>
        </w:rPr>
      </w:pPr>
      <w:r w:rsidRPr="00EE15D3">
        <w:rPr>
          <w:sz w:val="36"/>
          <w:szCs w:val="36"/>
        </w:rPr>
        <w:t>B. Yogeswari</w:t>
      </w:r>
    </w:p>
    <w:p w14:paraId="271F323F" w14:textId="77777777" w:rsidR="00D57A3F" w:rsidRDefault="007D4764" w:rsidP="00000F8A">
      <w:pPr>
        <w:tabs>
          <w:tab w:val="left" w:pos="4171"/>
        </w:tabs>
        <w:rPr>
          <w:sz w:val="36"/>
          <w:szCs w:val="36"/>
        </w:rPr>
      </w:pPr>
      <w:r>
        <w:rPr>
          <w:sz w:val="36"/>
          <w:szCs w:val="36"/>
        </w:rPr>
        <w:tab/>
      </w:r>
      <w:r w:rsidR="0057457F">
        <w:rPr>
          <w:sz w:val="36"/>
          <w:szCs w:val="36"/>
        </w:rPr>
        <w:t>N. Mo</w:t>
      </w:r>
      <w:r w:rsidR="00D57A3F">
        <w:rPr>
          <w:sz w:val="36"/>
          <w:szCs w:val="36"/>
        </w:rPr>
        <w:t>han</w:t>
      </w:r>
    </w:p>
    <w:p w14:paraId="00CE1E97" w14:textId="2F123939" w:rsidR="00AD3A95" w:rsidRDefault="00AD3A95" w:rsidP="00000F8A">
      <w:pPr>
        <w:tabs>
          <w:tab w:val="left" w:pos="4171"/>
        </w:tabs>
        <w:rPr>
          <w:sz w:val="36"/>
          <w:szCs w:val="36"/>
        </w:rPr>
      </w:pPr>
      <w:r>
        <w:tab/>
      </w:r>
      <w:r w:rsidR="00D57A3F">
        <w:rPr>
          <w:sz w:val="36"/>
          <w:szCs w:val="36"/>
        </w:rPr>
        <w:t>B. Sudharshan</w:t>
      </w:r>
    </w:p>
    <w:p w14:paraId="573AE124" w14:textId="2FCB4B99" w:rsidR="00863064" w:rsidRDefault="00863064" w:rsidP="00000F8A">
      <w:pPr>
        <w:tabs>
          <w:tab w:val="left" w:pos="4171"/>
        </w:tabs>
        <w:rPr>
          <w:sz w:val="36"/>
          <w:szCs w:val="36"/>
        </w:rPr>
      </w:pPr>
      <w:r>
        <w:rPr>
          <w:sz w:val="36"/>
          <w:szCs w:val="36"/>
        </w:rPr>
        <w:tab/>
        <w:t>P. Dhanush</w:t>
      </w:r>
    </w:p>
    <w:p w14:paraId="5847330B" w14:textId="56A286A6" w:rsidR="00863064" w:rsidRDefault="00863064" w:rsidP="00000F8A">
      <w:pPr>
        <w:tabs>
          <w:tab w:val="left" w:pos="4171"/>
        </w:tabs>
        <w:rPr>
          <w:sz w:val="36"/>
          <w:szCs w:val="36"/>
        </w:rPr>
      </w:pPr>
      <w:r>
        <w:rPr>
          <w:sz w:val="36"/>
          <w:szCs w:val="36"/>
        </w:rPr>
        <w:tab/>
      </w:r>
      <w:r w:rsidR="000F24E4">
        <w:rPr>
          <w:sz w:val="36"/>
          <w:szCs w:val="36"/>
        </w:rPr>
        <w:t>B. Surendra</w:t>
      </w:r>
    </w:p>
    <w:p w14:paraId="0E14634E" w14:textId="29BC4AAB" w:rsidR="000F24E4" w:rsidRDefault="000F24E4" w:rsidP="00000F8A">
      <w:pPr>
        <w:tabs>
          <w:tab w:val="left" w:pos="4171"/>
        </w:tabs>
        <w:rPr>
          <w:sz w:val="36"/>
          <w:szCs w:val="36"/>
        </w:rPr>
      </w:pPr>
      <w:r>
        <w:rPr>
          <w:sz w:val="36"/>
          <w:szCs w:val="36"/>
        </w:rPr>
        <w:tab/>
        <w:t>G. Mounika</w:t>
      </w:r>
    </w:p>
    <w:p w14:paraId="2863A307" w14:textId="2C5A208A" w:rsidR="000F24E4" w:rsidRPr="00D57A3F" w:rsidRDefault="000F24E4" w:rsidP="00000F8A">
      <w:pPr>
        <w:tabs>
          <w:tab w:val="left" w:pos="4171"/>
        </w:tabs>
        <w:rPr>
          <w:sz w:val="36"/>
          <w:szCs w:val="36"/>
        </w:rPr>
      </w:pPr>
      <w:r>
        <w:rPr>
          <w:sz w:val="36"/>
          <w:szCs w:val="36"/>
        </w:rPr>
        <w:tab/>
        <w:t>S. P</w:t>
      </w:r>
      <w:r w:rsidR="00BD22AF">
        <w:rPr>
          <w:sz w:val="36"/>
          <w:szCs w:val="36"/>
        </w:rPr>
        <w:t>rabhu Kumar</w:t>
      </w:r>
    </w:p>
    <w:p w14:paraId="22C554C4" w14:textId="77777777" w:rsidR="00DF55F8" w:rsidRDefault="00DF55F8" w:rsidP="00AD3A95">
      <w:pPr>
        <w:jc w:val="center"/>
      </w:pPr>
    </w:p>
    <w:p w14:paraId="7FB85FB5" w14:textId="77777777" w:rsidR="00942563" w:rsidRDefault="00776DEA" w:rsidP="00AE69F6">
      <w:pPr>
        <w:jc w:val="center"/>
        <w:rPr>
          <w:sz w:val="36"/>
          <w:szCs w:val="36"/>
        </w:rPr>
      </w:pPr>
      <w:r w:rsidRPr="00076189">
        <w:rPr>
          <w:sz w:val="36"/>
          <w:szCs w:val="36"/>
        </w:rPr>
        <w:t xml:space="preserve"> of </w:t>
      </w:r>
      <w:r w:rsidR="00CB682A" w:rsidRPr="00076189">
        <w:rPr>
          <w:sz w:val="36"/>
          <w:szCs w:val="36"/>
        </w:rPr>
        <w:t>IV</w:t>
      </w:r>
      <w:r w:rsidRPr="00076189">
        <w:rPr>
          <w:sz w:val="36"/>
          <w:szCs w:val="36"/>
        </w:rPr>
        <w:t xml:space="preserve">semester </w:t>
      </w:r>
      <w:r w:rsidR="000F7246" w:rsidRPr="00076189">
        <w:rPr>
          <w:sz w:val="36"/>
          <w:szCs w:val="36"/>
        </w:rPr>
        <w:t>BTECH</w:t>
      </w:r>
      <w:r w:rsidRPr="00076189">
        <w:rPr>
          <w:sz w:val="36"/>
          <w:szCs w:val="36"/>
        </w:rPr>
        <w:t xml:space="preserve"> in the year 20</w:t>
      </w:r>
      <w:r w:rsidR="000F7246" w:rsidRPr="00076189">
        <w:rPr>
          <w:sz w:val="36"/>
          <w:szCs w:val="36"/>
        </w:rPr>
        <w:t xml:space="preserve">24 </w:t>
      </w:r>
      <w:r w:rsidRPr="00076189">
        <w:rPr>
          <w:sz w:val="36"/>
          <w:szCs w:val="36"/>
        </w:rPr>
        <w:t>in</w:t>
      </w:r>
    </w:p>
    <w:p w14:paraId="0E28A7FE" w14:textId="77777777" w:rsidR="00A1775C" w:rsidRDefault="00776DEA" w:rsidP="00AE69F6">
      <w:pPr>
        <w:jc w:val="center"/>
        <w:rPr>
          <w:sz w:val="36"/>
          <w:szCs w:val="36"/>
        </w:rPr>
      </w:pPr>
      <w:r w:rsidRPr="00076189">
        <w:rPr>
          <w:sz w:val="36"/>
          <w:szCs w:val="36"/>
        </w:rPr>
        <w:t xml:space="preserve"> partial fulfillment of the requirements for the award of Degree of </w:t>
      </w:r>
    </w:p>
    <w:p w14:paraId="3D97B62A" w14:textId="77777777" w:rsidR="00A920B6" w:rsidRDefault="00776DEA" w:rsidP="00A920B6">
      <w:pPr>
        <w:ind w:left="720" w:firstLine="720"/>
        <w:rPr>
          <w:sz w:val="36"/>
          <w:szCs w:val="36"/>
        </w:rPr>
      </w:pPr>
      <w:r w:rsidRPr="00076189">
        <w:rPr>
          <w:sz w:val="36"/>
          <w:szCs w:val="36"/>
        </w:rPr>
        <w:t xml:space="preserve">Bachelor of Computer </w:t>
      </w:r>
      <w:r w:rsidR="00B25DF6" w:rsidRPr="00076189">
        <w:rPr>
          <w:sz w:val="36"/>
          <w:szCs w:val="36"/>
        </w:rPr>
        <w:t xml:space="preserve">Science </w:t>
      </w:r>
      <w:r w:rsidR="00B232AC" w:rsidRPr="00076189">
        <w:rPr>
          <w:sz w:val="36"/>
          <w:szCs w:val="36"/>
        </w:rPr>
        <w:t>&amp;</w:t>
      </w:r>
      <w:r w:rsidR="00B25DF6" w:rsidRPr="00076189">
        <w:rPr>
          <w:sz w:val="36"/>
          <w:szCs w:val="36"/>
        </w:rPr>
        <w:t xml:space="preserve"> Engineering </w:t>
      </w:r>
    </w:p>
    <w:p w14:paraId="25A902C3" w14:textId="58D52E2C" w:rsidR="006E7D4B" w:rsidRPr="001E4B7A" w:rsidRDefault="000B01EF" w:rsidP="009A0B5D">
      <w:pPr>
        <w:jc w:val="both"/>
        <w:rPr>
          <w:b/>
          <w:bCs/>
          <w:sz w:val="40"/>
          <w:szCs w:val="40"/>
          <w:lang w:val="en-US"/>
        </w:rPr>
      </w:pP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r w:rsidR="009A0B5D">
        <w:rPr>
          <w:sz w:val="36"/>
          <w:szCs w:val="36"/>
          <w:lang w:val="en-US"/>
        </w:rPr>
        <w:t>Mrs. SOUND</w:t>
      </w:r>
      <w:r w:rsidR="00690F15">
        <w:rPr>
          <w:sz w:val="36"/>
          <w:szCs w:val="36"/>
          <w:lang w:val="en-US"/>
        </w:rPr>
        <w:t>ARYA</w:t>
      </w: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r w:rsidR="00590F39">
        <w:rPr>
          <w:sz w:val="36"/>
          <w:szCs w:val="36"/>
          <w:lang w:val="en-US"/>
        </w:rPr>
        <w:t>Mr. SURESH</w:t>
      </w:r>
      <w:r>
        <w:rPr>
          <w:sz w:val="36"/>
          <w:szCs w:val="36"/>
          <w:lang w:val="en-US"/>
        </w:rPr>
        <w:tab/>
      </w:r>
      <w:r w:rsidR="00590F39">
        <w:rPr>
          <w:sz w:val="36"/>
          <w:szCs w:val="36"/>
          <w:lang w:val="en-US"/>
        </w:rPr>
        <w:tab/>
      </w:r>
      <w:r w:rsidR="00B43459">
        <w:rPr>
          <w:sz w:val="36"/>
          <w:szCs w:val="36"/>
          <w:lang w:val="en-US"/>
        </w:rPr>
        <w:tab/>
      </w:r>
      <w:r w:rsidR="00A924A7" w:rsidRPr="00943DA8">
        <w:rPr>
          <w:b/>
          <w:bCs/>
          <w:sz w:val="36"/>
          <w:szCs w:val="36"/>
          <w:lang w:val="en-US"/>
        </w:rPr>
        <w:t xml:space="preserve">Project </w:t>
      </w:r>
      <w:r w:rsidR="00B43459" w:rsidRPr="00943DA8">
        <w:rPr>
          <w:b/>
          <w:bCs/>
          <w:sz w:val="36"/>
          <w:szCs w:val="36"/>
          <w:lang w:val="en-US"/>
        </w:rPr>
        <w:t>Guide</w:t>
      </w:r>
      <w:r w:rsidRPr="00943DA8">
        <w:rPr>
          <w:b/>
          <w:bCs/>
          <w:sz w:val="36"/>
          <w:szCs w:val="36"/>
          <w:lang w:val="en-US"/>
        </w:rPr>
        <w:tab/>
      </w:r>
      <w:r>
        <w:rPr>
          <w:sz w:val="36"/>
          <w:szCs w:val="36"/>
          <w:lang w:val="en-US"/>
        </w:rPr>
        <w:tab/>
      </w:r>
      <w:r w:rsidR="00927E2E">
        <w:rPr>
          <w:sz w:val="36"/>
          <w:szCs w:val="36"/>
          <w:lang w:val="en-US"/>
        </w:rPr>
        <w:tab/>
      </w:r>
      <w:r w:rsidR="00927E2E">
        <w:rPr>
          <w:sz w:val="36"/>
          <w:szCs w:val="36"/>
          <w:lang w:val="en-US"/>
        </w:rPr>
        <w:tab/>
      </w:r>
      <w:r w:rsidR="00943DA8">
        <w:rPr>
          <w:sz w:val="36"/>
          <w:szCs w:val="36"/>
          <w:lang w:val="en-US"/>
        </w:rPr>
        <w:tab/>
      </w:r>
      <w:r w:rsidR="008335FB" w:rsidRPr="001E4B7A">
        <w:rPr>
          <w:b/>
          <w:bCs/>
          <w:sz w:val="36"/>
          <w:szCs w:val="36"/>
          <w:lang w:val="en-US"/>
        </w:rPr>
        <w:t xml:space="preserve">Head of the </w:t>
      </w:r>
      <w:r w:rsidR="001E4B7A" w:rsidRPr="001E4B7A">
        <w:rPr>
          <w:b/>
          <w:bCs/>
          <w:sz w:val="36"/>
          <w:szCs w:val="36"/>
          <w:lang w:val="en-US"/>
        </w:rPr>
        <w:t>Divisi</w:t>
      </w:r>
      <w:r w:rsidR="00165914">
        <w:rPr>
          <w:b/>
          <w:bCs/>
          <w:sz w:val="36"/>
          <w:szCs w:val="36"/>
          <w:lang w:val="en-US"/>
        </w:rPr>
        <w:t>on</w:t>
      </w:r>
    </w:p>
    <w:p w14:paraId="5B13CD16" w14:textId="548666AC" w:rsidR="00AB3CCF" w:rsidRDefault="00AB3CCF">
      <w:pPr>
        <w:rPr>
          <w:b/>
          <w:bCs/>
          <w:sz w:val="40"/>
          <w:szCs w:val="40"/>
          <w:lang w:val="en-US"/>
        </w:rPr>
      </w:pPr>
    </w:p>
    <w:p w14:paraId="6C9157FB" w14:textId="77777777" w:rsidR="00452E51" w:rsidRDefault="00452E51">
      <w:pPr>
        <w:rPr>
          <w:b/>
          <w:bCs/>
          <w:sz w:val="40"/>
          <w:szCs w:val="40"/>
          <w:lang w:val="en-US"/>
        </w:rPr>
      </w:pPr>
    </w:p>
    <w:p w14:paraId="70FD4420" w14:textId="09D8880B" w:rsidR="00704DCF" w:rsidRDefault="00704DCF">
      <w:pPr>
        <w:rPr>
          <w:b/>
          <w:bCs/>
          <w:sz w:val="40"/>
          <w:szCs w:val="40"/>
          <w:lang w:val="en-US"/>
        </w:rPr>
      </w:pPr>
    </w:p>
    <w:p w14:paraId="52E7D4F4" w14:textId="60C7B461" w:rsidR="00704DCF" w:rsidRDefault="00704DCF">
      <w:pPr>
        <w:rPr>
          <w:b/>
          <w:bCs/>
          <w:sz w:val="40"/>
          <w:szCs w:val="40"/>
          <w:lang w:val="en-US"/>
        </w:rPr>
      </w:pPr>
    </w:p>
    <w:p w14:paraId="30C03DB9" w14:textId="77777777" w:rsidR="004F6F17" w:rsidRPr="009D63AE" w:rsidRDefault="004F6F17">
      <w:pPr>
        <w:rPr>
          <w:b/>
          <w:bCs/>
          <w:color w:val="FF0000"/>
          <w:sz w:val="48"/>
          <w:szCs w:val="48"/>
          <w:u w:val="single"/>
        </w:rPr>
      </w:pPr>
      <w:r w:rsidRPr="009D63AE">
        <w:rPr>
          <w:b/>
          <w:bCs/>
          <w:color w:val="FF0000"/>
          <w:sz w:val="48"/>
          <w:szCs w:val="48"/>
          <w:u w:val="single"/>
        </w:rPr>
        <w:lastRenderedPageBreak/>
        <w:t>TABLE OF CONTENTS</w:t>
      </w:r>
    </w:p>
    <w:p w14:paraId="0ACB90EB" w14:textId="77777777" w:rsidR="00C93EE1" w:rsidRDefault="00C93EE1">
      <w:pPr>
        <w:rPr>
          <w:b/>
          <w:bCs/>
          <w:sz w:val="48"/>
          <w:szCs w:val="48"/>
        </w:rPr>
      </w:pPr>
    </w:p>
    <w:p w14:paraId="3135DC78" w14:textId="665343C1" w:rsidR="004F6F17" w:rsidRPr="00C93EE1" w:rsidRDefault="00C93EE1" w:rsidP="00F55614">
      <w:pPr>
        <w:tabs>
          <w:tab w:val="left" w:pos="8496"/>
        </w:tabs>
        <w:rPr>
          <w:b/>
          <w:bCs/>
          <w:sz w:val="36"/>
          <w:szCs w:val="36"/>
        </w:rPr>
      </w:pPr>
      <w:r w:rsidRPr="00C93EE1">
        <w:rPr>
          <w:b/>
          <w:bCs/>
          <w:sz w:val="36"/>
          <w:szCs w:val="36"/>
        </w:rPr>
        <w:t>INTRODUCTION</w:t>
      </w:r>
      <w:r w:rsidR="001710EB">
        <w:rPr>
          <w:b/>
          <w:bCs/>
          <w:sz w:val="36"/>
          <w:szCs w:val="36"/>
        </w:rPr>
        <w:t>-------------------------------------------------------</w:t>
      </w:r>
      <w:r w:rsidR="00F55614">
        <w:rPr>
          <w:b/>
          <w:bCs/>
          <w:sz w:val="36"/>
          <w:szCs w:val="36"/>
        </w:rPr>
        <w:tab/>
      </w:r>
      <w:r w:rsidR="00E5256A">
        <w:rPr>
          <w:b/>
          <w:bCs/>
          <w:sz w:val="36"/>
          <w:szCs w:val="36"/>
        </w:rPr>
        <w:t>6</w:t>
      </w:r>
    </w:p>
    <w:p w14:paraId="026344BD" w14:textId="68AD9D71" w:rsidR="008550F5" w:rsidRDefault="004F6F17" w:rsidP="007B68A4">
      <w:pPr>
        <w:tabs>
          <w:tab w:val="left" w:pos="8136"/>
          <w:tab w:val="left" w:pos="8376"/>
        </w:tabs>
        <w:rPr>
          <w:b/>
          <w:bCs/>
          <w:sz w:val="36"/>
          <w:szCs w:val="36"/>
        </w:rPr>
      </w:pPr>
      <w:r w:rsidRPr="004F6F17">
        <w:rPr>
          <w:b/>
          <w:bCs/>
          <w:sz w:val="48"/>
          <w:szCs w:val="48"/>
        </w:rPr>
        <w:t xml:space="preserve"> </w:t>
      </w:r>
      <w:r w:rsidRPr="00E600EF">
        <w:rPr>
          <w:b/>
          <w:bCs/>
          <w:sz w:val="36"/>
          <w:szCs w:val="36"/>
        </w:rPr>
        <w:t>ABSTRACT</w:t>
      </w:r>
      <w:r w:rsidR="00176960">
        <w:rPr>
          <w:b/>
          <w:bCs/>
          <w:sz w:val="36"/>
          <w:szCs w:val="36"/>
        </w:rPr>
        <w:t>-----------------------------------------------------------</w:t>
      </w:r>
      <w:r w:rsidR="00F55614">
        <w:rPr>
          <w:b/>
          <w:bCs/>
          <w:sz w:val="36"/>
          <w:szCs w:val="36"/>
        </w:rPr>
        <w:tab/>
      </w:r>
      <w:r w:rsidR="007B68A4">
        <w:rPr>
          <w:b/>
          <w:bCs/>
          <w:sz w:val="36"/>
          <w:szCs w:val="36"/>
        </w:rPr>
        <w:tab/>
      </w:r>
      <w:r w:rsidR="00E5256A">
        <w:rPr>
          <w:b/>
          <w:bCs/>
          <w:sz w:val="36"/>
          <w:szCs w:val="36"/>
        </w:rPr>
        <w:t>7-8</w:t>
      </w:r>
    </w:p>
    <w:p w14:paraId="48683F27" w14:textId="112CCAC4" w:rsidR="00AE466C" w:rsidRDefault="009749A6" w:rsidP="009749A6">
      <w:pPr>
        <w:tabs>
          <w:tab w:val="left" w:pos="8136"/>
          <w:tab w:val="left" w:pos="8376"/>
        </w:tabs>
        <w:rPr>
          <w:b/>
          <w:bCs/>
          <w:sz w:val="36"/>
          <w:szCs w:val="36"/>
        </w:rPr>
      </w:pPr>
      <w:r>
        <w:rPr>
          <w:b/>
          <w:bCs/>
          <w:sz w:val="36"/>
          <w:szCs w:val="36"/>
        </w:rPr>
        <w:t>ACKNOWLEDGEMENT</w:t>
      </w:r>
      <w:r w:rsidR="00176960">
        <w:rPr>
          <w:b/>
          <w:bCs/>
          <w:sz w:val="36"/>
          <w:szCs w:val="36"/>
        </w:rPr>
        <w:t>--------------------------------------------</w:t>
      </w:r>
      <w:r w:rsidR="007B68A4">
        <w:rPr>
          <w:b/>
          <w:bCs/>
          <w:sz w:val="36"/>
          <w:szCs w:val="36"/>
        </w:rPr>
        <w:tab/>
      </w:r>
      <w:r>
        <w:rPr>
          <w:b/>
          <w:bCs/>
          <w:sz w:val="36"/>
          <w:szCs w:val="36"/>
        </w:rPr>
        <w:tab/>
      </w:r>
      <w:r>
        <w:rPr>
          <w:b/>
          <w:bCs/>
          <w:sz w:val="36"/>
          <w:szCs w:val="36"/>
        </w:rPr>
        <w:tab/>
      </w:r>
      <w:r w:rsidR="00851060">
        <w:rPr>
          <w:b/>
          <w:bCs/>
          <w:sz w:val="36"/>
          <w:szCs w:val="36"/>
        </w:rPr>
        <w:t>9</w:t>
      </w:r>
    </w:p>
    <w:p w14:paraId="2AAC872E" w14:textId="0D64FA27" w:rsidR="00C93EE1" w:rsidRDefault="00C1229A" w:rsidP="007B68A4">
      <w:pPr>
        <w:tabs>
          <w:tab w:val="left" w:pos="8136"/>
        </w:tabs>
        <w:rPr>
          <w:b/>
          <w:bCs/>
          <w:sz w:val="36"/>
          <w:szCs w:val="36"/>
        </w:rPr>
      </w:pPr>
      <w:r>
        <w:rPr>
          <w:b/>
          <w:bCs/>
          <w:sz w:val="36"/>
          <w:szCs w:val="36"/>
        </w:rPr>
        <w:t>PROJECT REPORT</w:t>
      </w:r>
      <w:r w:rsidR="00176960">
        <w:rPr>
          <w:b/>
          <w:bCs/>
          <w:sz w:val="36"/>
          <w:szCs w:val="36"/>
        </w:rPr>
        <w:t>-----------------------------------------------------</w:t>
      </w:r>
      <w:r w:rsidR="007B68A4">
        <w:rPr>
          <w:b/>
          <w:bCs/>
          <w:sz w:val="36"/>
          <w:szCs w:val="36"/>
        </w:rPr>
        <w:tab/>
      </w:r>
      <w:r w:rsidR="00D1708F">
        <w:rPr>
          <w:b/>
          <w:bCs/>
          <w:sz w:val="36"/>
          <w:szCs w:val="36"/>
        </w:rPr>
        <w:t>10-21</w:t>
      </w:r>
    </w:p>
    <w:p w14:paraId="301CD6F6" w14:textId="4411C07C" w:rsidR="00C153EB" w:rsidRDefault="00932CBE">
      <w:pPr>
        <w:rPr>
          <w:b/>
          <w:bCs/>
          <w:sz w:val="36"/>
          <w:szCs w:val="36"/>
        </w:rPr>
      </w:pPr>
      <w:r>
        <w:rPr>
          <w:b/>
          <w:bCs/>
          <w:sz w:val="36"/>
          <w:szCs w:val="36"/>
        </w:rPr>
        <w:t>CHAPTER-1: INTRODUCTION</w:t>
      </w:r>
    </w:p>
    <w:p w14:paraId="32966AB3" w14:textId="65DB33C8" w:rsidR="0013538D" w:rsidRDefault="0013538D">
      <w:pPr>
        <w:rPr>
          <w:b/>
          <w:bCs/>
          <w:sz w:val="36"/>
          <w:szCs w:val="36"/>
        </w:rPr>
      </w:pPr>
      <w:r>
        <w:rPr>
          <w:b/>
          <w:bCs/>
          <w:sz w:val="36"/>
          <w:szCs w:val="36"/>
        </w:rPr>
        <w:t>LITERATURE REVIEW</w:t>
      </w:r>
      <w:r w:rsidR="001710EB">
        <w:rPr>
          <w:b/>
          <w:bCs/>
          <w:sz w:val="36"/>
          <w:szCs w:val="36"/>
        </w:rPr>
        <w:t>---------------------------------------------------</w:t>
      </w:r>
      <w:r w:rsidR="00CC1F75">
        <w:rPr>
          <w:b/>
          <w:bCs/>
          <w:sz w:val="36"/>
          <w:szCs w:val="36"/>
        </w:rPr>
        <w:t>21-24</w:t>
      </w:r>
    </w:p>
    <w:p w14:paraId="592327DA" w14:textId="33BB1F59" w:rsidR="0013538D" w:rsidRPr="007A60A6" w:rsidRDefault="007A60A6" w:rsidP="007A60A6">
      <w:pPr>
        <w:pStyle w:val="ListParagraph"/>
        <w:numPr>
          <w:ilvl w:val="1"/>
          <w:numId w:val="21"/>
        </w:numPr>
        <w:rPr>
          <w:b/>
          <w:bCs/>
          <w:sz w:val="36"/>
          <w:szCs w:val="36"/>
        </w:rPr>
      </w:pPr>
      <w:r w:rsidRPr="007A60A6">
        <w:rPr>
          <w:b/>
          <w:bCs/>
          <w:sz w:val="36"/>
          <w:szCs w:val="36"/>
        </w:rPr>
        <w:t>– PROJECT AIMS &amp; OBJECTIVES</w:t>
      </w:r>
      <w:r w:rsidR="005B38EA">
        <w:rPr>
          <w:b/>
          <w:bCs/>
          <w:sz w:val="36"/>
          <w:szCs w:val="36"/>
        </w:rPr>
        <w:t>----------------------</w:t>
      </w:r>
      <w:r w:rsidR="00176960">
        <w:rPr>
          <w:b/>
          <w:bCs/>
          <w:sz w:val="36"/>
          <w:szCs w:val="36"/>
        </w:rPr>
        <w:t>--</w:t>
      </w:r>
      <w:r w:rsidR="00CC1F75">
        <w:rPr>
          <w:b/>
          <w:bCs/>
          <w:sz w:val="36"/>
          <w:szCs w:val="36"/>
        </w:rPr>
        <w:t>25</w:t>
      </w:r>
    </w:p>
    <w:p w14:paraId="33B8D617" w14:textId="24DFE1FA" w:rsidR="007A60A6" w:rsidRPr="007A60A6" w:rsidRDefault="00EA4B35" w:rsidP="007A60A6">
      <w:pPr>
        <w:pStyle w:val="ListParagraph"/>
        <w:numPr>
          <w:ilvl w:val="1"/>
          <w:numId w:val="21"/>
        </w:numPr>
        <w:rPr>
          <w:b/>
          <w:bCs/>
          <w:sz w:val="36"/>
          <w:szCs w:val="36"/>
        </w:rPr>
      </w:pPr>
      <w:r>
        <w:rPr>
          <w:b/>
          <w:bCs/>
          <w:sz w:val="36"/>
          <w:szCs w:val="36"/>
        </w:rPr>
        <w:t>– BACKGROUND OF PROJECT</w:t>
      </w:r>
      <w:r w:rsidR="001710EB">
        <w:rPr>
          <w:b/>
          <w:bCs/>
          <w:sz w:val="36"/>
          <w:szCs w:val="36"/>
        </w:rPr>
        <w:t>---------------------------</w:t>
      </w:r>
      <w:r w:rsidR="001D650F">
        <w:rPr>
          <w:b/>
          <w:bCs/>
          <w:sz w:val="36"/>
          <w:szCs w:val="36"/>
        </w:rPr>
        <w:t>-26-27</w:t>
      </w:r>
    </w:p>
    <w:p w14:paraId="16131966" w14:textId="63B8803F" w:rsidR="00C153EB" w:rsidRDefault="00517E12">
      <w:pPr>
        <w:rPr>
          <w:b/>
          <w:bCs/>
          <w:sz w:val="36"/>
          <w:szCs w:val="36"/>
        </w:rPr>
      </w:pPr>
      <w:r>
        <w:rPr>
          <w:b/>
          <w:bCs/>
          <w:sz w:val="36"/>
          <w:szCs w:val="36"/>
        </w:rPr>
        <w:t xml:space="preserve">CHAPTER-2: </w:t>
      </w:r>
      <w:r w:rsidR="00017EE4">
        <w:rPr>
          <w:b/>
          <w:bCs/>
          <w:sz w:val="36"/>
          <w:szCs w:val="36"/>
        </w:rPr>
        <w:t>SYSTEM ANALYSIS</w:t>
      </w:r>
      <w:r w:rsidR="001D650F">
        <w:rPr>
          <w:b/>
          <w:bCs/>
          <w:sz w:val="36"/>
          <w:szCs w:val="36"/>
        </w:rPr>
        <w:t>---------------------------------------28</w:t>
      </w:r>
    </w:p>
    <w:p w14:paraId="4068CF09" w14:textId="466DFACF" w:rsidR="00017EE4" w:rsidRDefault="00017EE4">
      <w:pPr>
        <w:rPr>
          <w:b/>
          <w:bCs/>
          <w:sz w:val="36"/>
          <w:szCs w:val="36"/>
        </w:rPr>
      </w:pPr>
      <w:r>
        <w:rPr>
          <w:b/>
          <w:bCs/>
          <w:sz w:val="36"/>
          <w:szCs w:val="36"/>
        </w:rPr>
        <w:tab/>
        <w:t>2.1 – SOFTWARE REQUIREMENT SPECIFICATION</w:t>
      </w:r>
    </w:p>
    <w:p w14:paraId="47646B49" w14:textId="7A842E68" w:rsidR="008D7EF9" w:rsidRDefault="008D7EF9">
      <w:pPr>
        <w:rPr>
          <w:b/>
          <w:bCs/>
          <w:sz w:val="36"/>
          <w:szCs w:val="36"/>
        </w:rPr>
      </w:pPr>
      <w:r>
        <w:rPr>
          <w:b/>
          <w:bCs/>
          <w:sz w:val="36"/>
          <w:szCs w:val="36"/>
        </w:rPr>
        <w:tab/>
        <w:t>2.1.1—PRODUCT DESCRIPTION</w:t>
      </w:r>
      <w:r w:rsidR="001710EB">
        <w:rPr>
          <w:b/>
          <w:bCs/>
          <w:sz w:val="36"/>
          <w:szCs w:val="36"/>
        </w:rPr>
        <w:t>------------------------------</w:t>
      </w:r>
      <w:r w:rsidR="004B34B0">
        <w:rPr>
          <w:b/>
          <w:bCs/>
          <w:sz w:val="36"/>
          <w:szCs w:val="36"/>
        </w:rPr>
        <w:t>28-30</w:t>
      </w:r>
    </w:p>
    <w:p w14:paraId="1515F627" w14:textId="4E455F4A" w:rsidR="008D7EF9" w:rsidRDefault="008D7EF9">
      <w:pPr>
        <w:rPr>
          <w:b/>
          <w:bCs/>
          <w:sz w:val="36"/>
          <w:szCs w:val="36"/>
        </w:rPr>
      </w:pPr>
      <w:r>
        <w:rPr>
          <w:b/>
          <w:bCs/>
          <w:sz w:val="36"/>
          <w:szCs w:val="36"/>
        </w:rPr>
        <w:tab/>
        <w:t xml:space="preserve">2.1.2 </w:t>
      </w:r>
      <w:r w:rsidR="00F908A7">
        <w:rPr>
          <w:b/>
          <w:bCs/>
          <w:sz w:val="36"/>
          <w:szCs w:val="36"/>
        </w:rPr>
        <w:t>– SYSTEM OBJECTIVES</w:t>
      </w:r>
      <w:r w:rsidR="001710EB">
        <w:rPr>
          <w:b/>
          <w:bCs/>
          <w:sz w:val="36"/>
          <w:szCs w:val="36"/>
        </w:rPr>
        <w:t>-----------------------------------</w:t>
      </w:r>
      <w:r w:rsidR="004B34B0">
        <w:rPr>
          <w:b/>
          <w:bCs/>
          <w:sz w:val="36"/>
          <w:szCs w:val="36"/>
        </w:rPr>
        <w:t>31</w:t>
      </w:r>
    </w:p>
    <w:p w14:paraId="0EF886C2" w14:textId="036DFCE4" w:rsidR="00F633C3" w:rsidRDefault="00F633C3">
      <w:pPr>
        <w:rPr>
          <w:b/>
          <w:bCs/>
          <w:sz w:val="36"/>
          <w:szCs w:val="36"/>
        </w:rPr>
      </w:pPr>
      <w:r>
        <w:rPr>
          <w:b/>
          <w:bCs/>
          <w:sz w:val="36"/>
          <w:szCs w:val="36"/>
        </w:rPr>
        <w:tab/>
        <w:t>2.1.3—SYSTEM REQUIREMENTS</w:t>
      </w:r>
      <w:r w:rsidR="001710EB">
        <w:rPr>
          <w:b/>
          <w:bCs/>
          <w:sz w:val="36"/>
          <w:szCs w:val="36"/>
        </w:rPr>
        <w:t>-----------------------------</w:t>
      </w:r>
      <w:r w:rsidR="006F1E05">
        <w:rPr>
          <w:b/>
          <w:bCs/>
          <w:sz w:val="36"/>
          <w:szCs w:val="36"/>
        </w:rPr>
        <w:t>32-3</w:t>
      </w:r>
      <w:r w:rsidR="00287553">
        <w:rPr>
          <w:b/>
          <w:bCs/>
          <w:sz w:val="36"/>
          <w:szCs w:val="36"/>
        </w:rPr>
        <w:t>4</w:t>
      </w:r>
    </w:p>
    <w:p w14:paraId="3CA487E8" w14:textId="2E18728B" w:rsidR="006B17FA" w:rsidRDefault="006B17FA">
      <w:pPr>
        <w:rPr>
          <w:b/>
          <w:bCs/>
          <w:sz w:val="36"/>
          <w:szCs w:val="36"/>
        </w:rPr>
      </w:pPr>
      <w:r>
        <w:rPr>
          <w:b/>
          <w:bCs/>
          <w:sz w:val="36"/>
          <w:szCs w:val="36"/>
        </w:rPr>
        <w:tab/>
        <w:t>2.1.4</w:t>
      </w:r>
      <w:r w:rsidR="00545A20">
        <w:rPr>
          <w:b/>
          <w:bCs/>
          <w:sz w:val="36"/>
          <w:szCs w:val="36"/>
        </w:rPr>
        <w:t>—SOFTWARE AND HARDWARE REQUIREMENTS</w:t>
      </w:r>
      <w:r w:rsidR="00287553">
        <w:rPr>
          <w:b/>
          <w:bCs/>
          <w:sz w:val="36"/>
          <w:szCs w:val="36"/>
        </w:rPr>
        <w:t>—34-38</w:t>
      </w:r>
    </w:p>
    <w:p w14:paraId="0DC064FD" w14:textId="4EFBE8EB" w:rsidR="00DF74ED" w:rsidRDefault="00DF74ED">
      <w:pPr>
        <w:rPr>
          <w:b/>
          <w:bCs/>
          <w:sz w:val="36"/>
          <w:szCs w:val="36"/>
        </w:rPr>
      </w:pPr>
      <w:r>
        <w:rPr>
          <w:b/>
          <w:bCs/>
          <w:sz w:val="36"/>
          <w:szCs w:val="36"/>
        </w:rPr>
        <w:tab/>
        <w:t>2.3—SOFTWARE TOOLS USED</w:t>
      </w:r>
      <w:r w:rsidR="001710EB">
        <w:rPr>
          <w:b/>
          <w:bCs/>
          <w:sz w:val="36"/>
          <w:szCs w:val="36"/>
        </w:rPr>
        <w:t>---------------------------------</w:t>
      </w:r>
      <w:r w:rsidR="00EB006D">
        <w:rPr>
          <w:b/>
          <w:bCs/>
          <w:sz w:val="36"/>
          <w:szCs w:val="36"/>
        </w:rPr>
        <w:t>4</w:t>
      </w:r>
      <w:r w:rsidR="000631F4">
        <w:rPr>
          <w:b/>
          <w:bCs/>
          <w:sz w:val="36"/>
          <w:szCs w:val="36"/>
        </w:rPr>
        <w:t>2</w:t>
      </w:r>
    </w:p>
    <w:p w14:paraId="13635F3C" w14:textId="2296D6B3" w:rsidR="00C153EB" w:rsidRDefault="003A3A8C">
      <w:pPr>
        <w:rPr>
          <w:b/>
          <w:bCs/>
          <w:sz w:val="36"/>
          <w:szCs w:val="36"/>
        </w:rPr>
      </w:pPr>
      <w:r>
        <w:rPr>
          <w:b/>
          <w:bCs/>
          <w:sz w:val="36"/>
          <w:szCs w:val="36"/>
        </w:rPr>
        <w:t>CHAPTER-3: PROJECT DESIG</w:t>
      </w:r>
      <w:r w:rsidR="007F1E0F">
        <w:rPr>
          <w:b/>
          <w:bCs/>
          <w:sz w:val="36"/>
          <w:szCs w:val="36"/>
        </w:rPr>
        <w:t>N</w:t>
      </w:r>
      <w:r w:rsidR="00EB006D">
        <w:rPr>
          <w:b/>
          <w:bCs/>
          <w:sz w:val="36"/>
          <w:szCs w:val="36"/>
        </w:rPr>
        <w:t xml:space="preserve">---------------------------------------- </w:t>
      </w:r>
      <w:r w:rsidR="0099776E">
        <w:rPr>
          <w:b/>
          <w:bCs/>
          <w:sz w:val="36"/>
          <w:szCs w:val="36"/>
        </w:rPr>
        <w:t>43</w:t>
      </w:r>
    </w:p>
    <w:p w14:paraId="3B4C2316" w14:textId="58C380AA" w:rsidR="007F1E0F" w:rsidRDefault="007F1E0F">
      <w:pPr>
        <w:rPr>
          <w:b/>
          <w:bCs/>
          <w:sz w:val="36"/>
          <w:szCs w:val="36"/>
        </w:rPr>
      </w:pPr>
      <w:r>
        <w:rPr>
          <w:b/>
          <w:bCs/>
          <w:sz w:val="36"/>
          <w:szCs w:val="36"/>
        </w:rPr>
        <w:tab/>
        <w:t>3.1—DATABASE DESIGN</w:t>
      </w:r>
      <w:r w:rsidR="001710EB">
        <w:rPr>
          <w:b/>
          <w:bCs/>
          <w:sz w:val="36"/>
          <w:szCs w:val="36"/>
        </w:rPr>
        <w:t>-----------------------------------------</w:t>
      </w:r>
      <w:r w:rsidR="00AC0792">
        <w:rPr>
          <w:b/>
          <w:bCs/>
          <w:sz w:val="36"/>
          <w:szCs w:val="36"/>
        </w:rPr>
        <w:t>43-47</w:t>
      </w:r>
    </w:p>
    <w:p w14:paraId="4393419F" w14:textId="2E15D46C" w:rsidR="007F1E0F" w:rsidRDefault="007F1E0F">
      <w:pPr>
        <w:rPr>
          <w:b/>
          <w:bCs/>
          <w:sz w:val="36"/>
          <w:szCs w:val="36"/>
        </w:rPr>
      </w:pPr>
      <w:r>
        <w:rPr>
          <w:b/>
          <w:bCs/>
          <w:sz w:val="36"/>
          <w:szCs w:val="36"/>
        </w:rPr>
        <w:tab/>
        <w:t>3.2</w:t>
      </w:r>
      <w:r w:rsidR="00751042">
        <w:rPr>
          <w:b/>
          <w:bCs/>
          <w:sz w:val="36"/>
          <w:szCs w:val="36"/>
        </w:rPr>
        <w:t>—PROCESS MODEL</w:t>
      </w:r>
      <w:r w:rsidR="001710EB">
        <w:rPr>
          <w:b/>
          <w:bCs/>
          <w:sz w:val="36"/>
          <w:szCs w:val="36"/>
        </w:rPr>
        <w:t>-------------------------------------------</w:t>
      </w:r>
      <w:r w:rsidR="00F82D54">
        <w:rPr>
          <w:b/>
          <w:bCs/>
          <w:sz w:val="36"/>
          <w:szCs w:val="36"/>
        </w:rPr>
        <w:t>4</w:t>
      </w:r>
      <w:r w:rsidR="00A42EA3">
        <w:rPr>
          <w:b/>
          <w:bCs/>
          <w:sz w:val="36"/>
          <w:szCs w:val="36"/>
        </w:rPr>
        <w:t>7</w:t>
      </w:r>
    </w:p>
    <w:p w14:paraId="039C1963" w14:textId="3C0F69C8" w:rsidR="00751042" w:rsidRDefault="00751042">
      <w:pPr>
        <w:rPr>
          <w:b/>
          <w:bCs/>
          <w:sz w:val="36"/>
          <w:szCs w:val="36"/>
        </w:rPr>
      </w:pPr>
      <w:r>
        <w:rPr>
          <w:b/>
          <w:bCs/>
          <w:sz w:val="36"/>
          <w:szCs w:val="36"/>
        </w:rPr>
        <w:tab/>
        <w:t>3.2.1—</w:t>
      </w:r>
      <w:r w:rsidR="00CD5101">
        <w:rPr>
          <w:b/>
          <w:bCs/>
          <w:sz w:val="36"/>
          <w:szCs w:val="36"/>
        </w:rPr>
        <w:t>FUNCTIONAL DECOMPOSITION DIAGRAM</w:t>
      </w:r>
      <w:r w:rsidR="001710EB">
        <w:rPr>
          <w:b/>
          <w:bCs/>
          <w:sz w:val="36"/>
          <w:szCs w:val="36"/>
        </w:rPr>
        <w:t>-------</w:t>
      </w:r>
      <w:r w:rsidR="00A42EA3">
        <w:rPr>
          <w:b/>
          <w:bCs/>
          <w:sz w:val="36"/>
          <w:szCs w:val="36"/>
        </w:rPr>
        <w:t>48</w:t>
      </w:r>
    </w:p>
    <w:p w14:paraId="234C9535" w14:textId="6F2AD4E0" w:rsidR="00CD5101" w:rsidRDefault="003B324A">
      <w:pPr>
        <w:rPr>
          <w:b/>
          <w:bCs/>
          <w:sz w:val="36"/>
          <w:szCs w:val="36"/>
        </w:rPr>
      </w:pPr>
      <w:r>
        <w:rPr>
          <w:b/>
          <w:bCs/>
          <w:sz w:val="36"/>
          <w:szCs w:val="36"/>
        </w:rPr>
        <w:tab/>
        <w:t>3.2.2—DATA FLOW DIAGRAMS</w:t>
      </w:r>
      <w:r w:rsidR="001710EB">
        <w:rPr>
          <w:b/>
          <w:bCs/>
          <w:sz w:val="36"/>
          <w:szCs w:val="36"/>
        </w:rPr>
        <w:t>--------------------------------</w:t>
      </w:r>
      <w:r w:rsidR="00416B2E">
        <w:rPr>
          <w:b/>
          <w:bCs/>
          <w:sz w:val="36"/>
          <w:szCs w:val="36"/>
        </w:rPr>
        <w:t>49</w:t>
      </w:r>
      <w:r w:rsidR="0002371E">
        <w:rPr>
          <w:b/>
          <w:bCs/>
          <w:sz w:val="36"/>
          <w:szCs w:val="36"/>
        </w:rPr>
        <w:t>-56</w:t>
      </w:r>
    </w:p>
    <w:p w14:paraId="13D0E01E" w14:textId="564B827E" w:rsidR="009620A1" w:rsidRDefault="001424FA">
      <w:pPr>
        <w:rPr>
          <w:b/>
          <w:bCs/>
          <w:sz w:val="36"/>
          <w:szCs w:val="36"/>
        </w:rPr>
      </w:pPr>
      <w:r>
        <w:rPr>
          <w:b/>
          <w:bCs/>
          <w:sz w:val="36"/>
          <w:szCs w:val="36"/>
        </w:rPr>
        <w:tab/>
      </w:r>
      <w:r w:rsidR="00334021">
        <w:rPr>
          <w:b/>
          <w:bCs/>
          <w:sz w:val="36"/>
          <w:szCs w:val="36"/>
        </w:rPr>
        <w:t>3.3</w:t>
      </w:r>
      <w:r w:rsidR="00C42AB1">
        <w:rPr>
          <w:b/>
          <w:bCs/>
          <w:sz w:val="36"/>
          <w:szCs w:val="36"/>
        </w:rPr>
        <w:t xml:space="preserve">—INTERFACE DESIGN </w:t>
      </w:r>
      <w:r w:rsidR="00FE48DE">
        <w:rPr>
          <w:b/>
          <w:bCs/>
          <w:sz w:val="36"/>
          <w:szCs w:val="36"/>
        </w:rPr>
        <w:t>----------------------------------------</w:t>
      </w:r>
      <w:r w:rsidR="00B74AC6">
        <w:rPr>
          <w:b/>
          <w:bCs/>
          <w:sz w:val="36"/>
          <w:szCs w:val="36"/>
        </w:rPr>
        <w:t>57-59</w:t>
      </w:r>
    </w:p>
    <w:p w14:paraId="3D72B629" w14:textId="2C6ADA48" w:rsidR="00DF51A6" w:rsidRDefault="00DF51A6">
      <w:pPr>
        <w:rPr>
          <w:b/>
          <w:bCs/>
          <w:sz w:val="36"/>
          <w:szCs w:val="36"/>
        </w:rPr>
      </w:pPr>
      <w:r>
        <w:rPr>
          <w:b/>
          <w:bCs/>
          <w:sz w:val="36"/>
          <w:szCs w:val="36"/>
        </w:rPr>
        <w:lastRenderedPageBreak/>
        <w:tab/>
      </w:r>
      <w:r w:rsidR="00937924">
        <w:rPr>
          <w:b/>
          <w:bCs/>
          <w:sz w:val="36"/>
          <w:szCs w:val="36"/>
        </w:rPr>
        <w:t>4—IMPLEMENTATION TECHNOLOGIES</w:t>
      </w:r>
      <w:r w:rsidR="000B57AA">
        <w:rPr>
          <w:b/>
          <w:bCs/>
          <w:sz w:val="36"/>
          <w:szCs w:val="36"/>
        </w:rPr>
        <w:t>-----------------------</w:t>
      </w:r>
      <w:r w:rsidR="00B74AC6">
        <w:rPr>
          <w:b/>
          <w:bCs/>
          <w:sz w:val="36"/>
          <w:szCs w:val="36"/>
        </w:rPr>
        <w:t>60</w:t>
      </w:r>
    </w:p>
    <w:p w14:paraId="0F412B93" w14:textId="1C99397A" w:rsidR="000B57AA" w:rsidRDefault="000B57AA">
      <w:pPr>
        <w:rPr>
          <w:b/>
          <w:bCs/>
          <w:sz w:val="36"/>
          <w:szCs w:val="36"/>
        </w:rPr>
      </w:pPr>
      <w:r>
        <w:rPr>
          <w:b/>
          <w:bCs/>
          <w:sz w:val="36"/>
          <w:szCs w:val="36"/>
        </w:rPr>
        <w:tab/>
      </w:r>
      <w:r w:rsidR="00C1357A">
        <w:rPr>
          <w:b/>
          <w:bCs/>
          <w:sz w:val="36"/>
          <w:szCs w:val="36"/>
        </w:rPr>
        <w:t xml:space="preserve">4.1—INTERNET INFORMATION </w:t>
      </w:r>
      <w:r w:rsidR="00492CB4">
        <w:rPr>
          <w:b/>
          <w:bCs/>
          <w:sz w:val="36"/>
          <w:szCs w:val="36"/>
        </w:rPr>
        <w:t>SERVICES--------------------</w:t>
      </w:r>
      <w:r w:rsidR="00A03803">
        <w:rPr>
          <w:b/>
          <w:bCs/>
          <w:sz w:val="36"/>
          <w:szCs w:val="36"/>
        </w:rPr>
        <w:t>61</w:t>
      </w:r>
    </w:p>
    <w:p w14:paraId="06D7765B" w14:textId="7EFF20C6" w:rsidR="00492CB4" w:rsidRDefault="00492CB4">
      <w:pPr>
        <w:rPr>
          <w:b/>
          <w:bCs/>
          <w:sz w:val="36"/>
          <w:szCs w:val="36"/>
        </w:rPr>
      </w:pPr>
      <w:r>
        <w:rPr>
          <w:b/>
          <w:bCs/>
          <w:sz w:val="36"/>
          <w:szCs w:val="36"/>
        </w:rPr>
        <w:tab/>
        <w:t>4.2</w:t>
      </w:r>
      <w:r w:rsidR="008B2D7C">
        <w:rPr>
          <w:b/>
          <w:bCs/>
          <w:sz w:val="36"/>
          <w:szCs w:val="36"/>
        </w:rPr>
        <w:t>—ASP.NET---------------------------------------------------------</w:t>
      </w:r>
      <w:r w:rsidR="00A03803">
        <w:rPr>
          <w:b/>
          <w:bCs/>
          <w:sz w:val="36"/>
          <w:szCs w:val="36"/>
        </w:rPr>
        <w:t>62</w:t>
      </w:r>
    </w:p>
    <w:p w14:paraId="62872BF7" w14:textId="5FEB8AF1" w:rsidR="00860D07" w:rsidRDefault="00860D07">
      <w:pPr>
        <w:rPr>
          <w:b/>
          <w:bCs/>
          <w:sz w:val="36"/>
          <w:szCs w:val="36"/>
        </w:rPr>
      </w:pPr>
      <w:r>
        <w:rPr>
          <w:b/>
          <w:bCs/>
          <w:sz w:val="36"/>
          <w:szCs w:val="36"/>
        </w:rPr>
        <w:tab/>
        <w:t>4.2.1</w:t>
      </w:r>
      <w:r w:rsidR="006B4B86">
        <w:rPr>
          <w:b/>
          <w:bCs/>
          <w:sz w:val="36"/>
          <w:szCs w:val="36"/>
        </w:rPr>
        <w:t>—AUTHENTICATION IN ASP--------------------------------</w:t>
      </w:r>
      <w:r w:rsidR="00F755D5">
        <w:rPr>
          <w:b/>
          <w:bCs/>
          <w:sz w:val="36"/>
          <w:szCs w:val="36"/>
        </w:rPr>
        <w:t>64</w:t>
      </w:r>
    </w:p>
    <w:p w14:paraId="7D109284" w14:textId="55729CC0" w:rsidR="008B2D7C" w:rsidRDefault="009E73AD">
      <w:pPr>
        <w:rPr>
          <w:b/>
          <w:bCs/>
          <w:sz w:val="36"/>
          <w:szCs w:val="36"/>
        </w:rPr>
      </w:pPr>
      <w:r>
        <w:rPr>
          <w:b/>
          <w:bCs/>
          <w:sz w:val="36"/>
          <w:szCs w:val="36"/>
        </w:rPr>
        <w:tab/>
        <w:t>4.3—MY SQL DATA BASE------------------------------------------</w:t>
      </w:r>
      <w:r w:rsidR="00E56D28">
        <w:rPr>
          <w:b/>
          <w:bCs/>
          <w:sz w:val="36"/>
          <w:szCs w:val="36"/>
        </w:rPr>
        <w:t>-</w:t>
      </w:r>
      <w:r w:rsidR="00FE5817">
        <w:rPr>
          <w:b/>
          <w:bCs/>
          <w:sz w:val="36"/>
          <w:szCs w:val="36"/>
        </w:rPr>
        <w:t>65</w:t>
      </w:r>
    </w:p>
    <w:p w14:paraId="478D26F2" w14:textId="598C1B94" w:rsidR="00C86454" w:rsidRDefault="00C86454">
      <w:pPr>
        <w:rPr>
          <w:b/>
          <w:bCs/>
          <w:sz w:val="36"/>
          <w:szCs w:val="36"/>
        </w:rPr>
      </w:pPr>
      <w:r>
        <w:rPr>
          <w:b/>
          <w:bCs/>
          <w:sz w:val="36"/>
          <w:szCs w:val="36"/>
        </w:rPr>
        <w:tab/>
        <w:t xml:space="preserve">4.4—INTEGRATING </w:t>
      </w:r>
      <w:r w:rsidR="00EB437E">
        <w:rPr>
          <w:b/>
          <w:bCs/>
          <w:sz w:val="36"/>
          <w:szCs w:val="36"/>
        </w:rPr>
        <w:t>IIS AND ASP.NET----------------------------66</w:t>
      </w:r>
    </w:p>
    <w:p w14:paraId="0EE5FDD4" w14:textId="56A0518A" w:rsidR="00EB437E" w:rsidRDefault="00EB437E">
      <w:pPr>
        <w:rPr>
          <w:b/>
          <w:bCs/>
          <w:sz w:val="36"/>
          <w:szCs w:val="36"/>
        </w:rPr>
      </w:pPr>
      <w:r>
        <w:rPr>
          <w:b/>
          <w:bCs/>
          <w:sz w:val="36"/>
          <w:szCs w:val="36"/>
        </w:rPr>
        <w:tab/>
        <w:t xml:space="preserve">4.5—INTEGRATING THE WEBSITE </w:t>
      </w:r>
      <w:r w:rsidR="00520BE3">
        <w:rPr>
          <w:b/>
          <w:bCs/>
          <w:sz w:val="36"/>
          <w:szCs w:val="36"/>
        </w:rPr>
        <w:t>AND DATABASE-----------67</w:t>
      </w:r>
    </w:p>
    <w:p w14:paraId="3DC95522" w14:textId="0A8F3AC1" w:rsidR="00520BE3" w:rsidRDefault="00520BE3">
      <w:pPr>
        <w:rPr>
          <w:b/>
          <w:bCs/>
          <w:sz w:val="36"/>
          <w:szCs w:val="36"/>
        </w:rPr>
      </w:pPr>
      <w:r>
        <w:rPr>
          <w:b/>
          <w:bCs/>
          <w:sz w:val="36"/>
          <w:szCs w:val="36"/>
        </w:rPr>
        <w:tab/>
        <w:t>5</w:t>
      </w:r>
      <w:r w:rsidR="00B6468C">
        <w:rPr>
          <w:b/>
          <w:bCs/>
          <w:sz w:val="36"/>
          <w:szCs w:val="36"/>
        </w:rPr>
        <w:t>—WEB PAGE PROGRAMMING OPTIONS-----------------------68</w:t>
      </w:r>
    </w:p>
    <w:p w14:paraId="4D5462F0" w14:textId="0D68B38B" w:rsidR="00DE74E1" w:rsidRDefault="00DE74E1">
      <w:pPr>
        <w:rPr>
          <w:b/>
          <w:bCs/>
          <w:sz w:val="36"/>
          <w:szCs w:val="36"/>
        </w:rPr>
      </w:pPr>
      <w:r>
        <w:rPr>
          <w:b/>
          <w:bCs/>
          <w:sz w:val="36"/>
          <w:szCs w:val="36"/>
        </w:rPr>
        <w:tab/>
        <w:t>5.1—SERVERSIDE PROCESSING</w:t>
      </w:r>
      <w:r w:rsidR="003D6BDE">
        <w:rPr>
          <w:b/>
          <w:bCs/>
          <w:sz w:val="36"/>
          <w:szCs w:val="36"/>
        </w:rPr>
        <w:t>--------------------------------69-70</w:t>
      </w:r>
    </w:p>
    <w:p w14:paraId="1B1CB147" w14:textId="2DAE1E4B" w:rsidR="008A5301" w:rsidRDefault="008A5301">
      <w:pPr>
        <w:rPr>
          <w:b/>
          <w:bCs/>
          <w:sz w:val="36"/>
          <w:szCs w:val="36"/>
        </w:rPr>
      </w:pPr>
      <w:r>
        <w:rPr>
          <w:b/>
          <w:bCs/>
          <w:sz w:val="36"/>
          <w:szCs w:val="36"/>
        </w:rPr>
        <w:tab/>
        <w:t>5.2—CLIENTSIDE PROCESSING</w:t>
      </w:r>
      <w:r w:rsidR="000A075F">
        <w:rPr>
          <w:b/>
          <w:bCs/>
          <w:sz w:val="36"/>
          <w:szCs w:val="36"/>
        </w:rPr>
        <w:t>------------------------------------71</w:t>
      </w:r>
    </w:p>
    <w:p w14:paraId="749E8579" w14:textId="5C3D107B" w:rsidR="00B6468C" w:rsidRDefault="00B6468C">
      <w:pPr>
        <w:rPr>
          <w:b/>
          <w:bCs/>
          <w:sz w:val="36"/>
          <w:szCs w:val="36"/>
        </w:rPr>
      </w:pPr>
      <w:r>
        <w:rPr>
          <w:b/>
          <w:bCs/>
          <w:sz w:val="36"/>
          <w:szCs w:val="36"/>
        </w:rPr>
        <w:tab/>
        <w:t>6—</w:t>
      </w:r>
      <w:r w:rsidR="00A60F24">
        <w:rPr>
          <w:b/>
          <w:bCs/>
          <w:sz w:val="36"/>
          <w:szCs w:val="36"/>
        </w:rPr>
        <w:t>WE</w:t>
      </w:r>
      <w:r>
        <w:rPr>
          <w:b/>
          <w:bCs/>
          <w:sz w:val="36"/>
          <w:szCs w:val="36"/>
        </w:rPr>
        <w:t>B BASED APPLICATION DEVELOPMENT-----------------</w:t>
      </w:r>
      <w:r w:rsidR="00A60F24">
        <w:rPr>
          <w:b/>
          <w:bCs/>
          <w:sz w:val="36"/>
          <w:szCs w:val="36"/>
        </w:rPr>
        <w:t>7</w:t>
      </w:r>
      <w:r w:rsidR="000A075F">
        <w:rPr>
          <w:b/>
          <w:bCs/>
          <w:sz w:val="36"/>
          <w:szCs w:val="36"/>
        </w:rPr>
        <w:t>2</w:t>
      </w:r>
    </w:p>
    <w:p w14:paraId="5764537E" w14:textId="64BCBF6B" w:rsidR="004D5535" w:rsidRDefault="004D5535">
      <w:pPr>
        <w:rPr>
          <w:b/>
          <w:bCs/>
          <w:sz w:val="36"/>
          <w:szCs w:val="36"/>
        </w:rPr>
      </w:pPr>
      <w:r>
        <w:rPr>
          <w:b/>
          <w:bCs/>
          <w:sz w:val="36"/>
          <w:szCs w:val="36"/>
        </w:rPr>
        <w:tab/>
        <w:t xml:space="preserve">7—DATABASE CONNECTIVITY </w:t>
      </w:r>
    </w:p>
    <w:p w14:paraId="2C4D2E89" w14:textId="25D2ED09" w:rsidR="005E0F95" w:rsidRDefault="00814E56">
      <w:pPr>
        <w:rPr>
          <w:b/>
          <w:bCs/>
          <w:sz w:val="36"/>
          <w:szCs w:val="36"/>
        </w:rPr>
      </w:pPr>
      <w:r>
        <w:rPr>
          <w:b/>
          <w:bCs/>
          <w:sz w:val="36"/>
          <w:szCs w:val="36"/>
        </w:rPr>
        <w:tab/>
        <w:t>7.1—ADO.NET-------------------------------------------------------73-76</w:t>
      </w:r>
    </w:p>
    <w:p w14:paraId="495AE01A" w14:textId="550BE263" w:rsidR="00814E56" w:rsidRDefault="00814E56">
      <w:pPr>
        <w:rPr>
          <w:b/>
          <w:bCs/>
          <w:sz w:val="36"/>
          <w:szCs w:val="36"/>
        </w:rPr>
      </w:pPr>
      <w:r>
        <w:rPr>
          <w:b/>
          <w:bCs/>
          <w:sz w:val="36"/>
          <w:szCs w:val="36"/>
        </w:rPr>
        <w:tab/>
        <w:t>7.2</w:t>
      </w:r>
      <w:r w:rsidR="00D64C31">
        <w:rPr>
          <w:b/>
          <w:bCs/>
          <w:sz w:val="36"/>
          <w:szCs w:val="36"/>
        </w:rPr>
        <w:t>—CONNECTING ASP.NET--------------------------------------78</w:t>
      </w:r>
    </w:p>
    <w:p w14:paraId="3D95F0A6" w14:textId="5A37DC0A" w:rsidR="00D64C31" w:rsidRDefault="00D64C31">
      <w:pPr>
        <w:rPr>
          <w:b/>
          <w:bCs/>
          <w:sz w:val="36"/>
          <w:szCs w:val="36"/>
        </w:rPr>
      </w:pPr>
      <w:r>
        <w:rPr>
          <w:b/>
          <w:bCs/>
          <w:sz w:val="36"/>
          <w:szCs w:val="36"/>
        </w:rPr>
        <w:tab/>
      </w:r>
      <w:r w:rsidR="003D70BF">
        <w:rPr>
          <w:b/>
          <w:bCs/>
          <w:sz w:val="36"/>
          <w:szCs w:val="36"/>
        </w:rPr>
        <w:t>8—THE SHOPPING CART APPLICATION-----------------------79</w:t>
      </w:r>
    </w:p>
    <w:p w14:paraId="4B67FB60" w14:textId="4322AB13" w:rsidR="003D70BF" w:rsidRDefault="003D70BF">
      <w:pPr>
        <w:rPr>
          <w:b/>
          <w:bCs/>
          <w:sz w:val="36"/>
          <w:szCs w:val="36"/>
        </w:rPr>
      </w:pPr>
      <w:r>
        <w:rPr>
          <w:b/>
          <w:bCs/>
          <w:sz w:val="36"/>
          <w:szCs w:val="36"/>
        </w:rPr>
        <w:tab/>
        <w:t>8.1</w:t>
      </w:r>
      <w:r w:rsidR="0007608D">
        <w:rPr>
          <w:b/>
          <w:bCs/>
          <w:sz w:val="36"/>
          <w:szCs w:val="36"/>
        </w:rPr>
        <w:t>—SEARCH FOR BOOKS----------------------------------------80</w:t>
      </w:r>
    </w:p>
    <w:p w14:paraId="283052A7" w14:textId="0F193DD1" w:rsidR="0007608D" w:rsidRDefault="0007608D">
      <w:pPr>
        <w:rPr>
          <w:b/>
          <w:bCs/>
          <w:sz w:val="36"/>
          <w:szCs w:val="36"/>
        </w:rPr>
      </w:pPr>
      <w:r>
        <w:rPr>
          <w:b/>
          <w:bCs/>
          <w:sz w:val="36"/>
          <w:szCs w:val="36"/>
        </w:rPr>
        <w:tab/>
        <w:t>8.2</w:t>
      </w:r>
      <w:r w:rsidR="00A56A0F">
        <w:rPr>
          <w:b/>
          <w:bCs/>
          <w:sz w:val="36"/>
          <w:szCs w:val="36"/>
        </w:rPr>
        <w:t>—REGISTRATION -----------------------------------------------</w:t>
      </w:r>
      <w:r w:rsidR="007F07AC">
        <w:rPr>
          <w:b/>
          <w:bCs/>
          <w:sz w:val="36"/>
          <w:szCs w:val="36"/>
        </w:rPr>
        <w:t>81</w:t>
      </w:r>
    </w:p>
    <w:p w14:paraId="044464FD" w14:textId="425646A0" w:rsidR="007F07AC" w:rsidRDefault="007F07AC">
      <w:pPr>
        <w:rPr>
          <w:b/>
          <w:bCs/>
          <w:sz w:val="36"/>
          <w:szCs w:val="36"/>
        </w:rPr>
      </w:pPr>
      <w:r>
        <w:rPr>
          <w:b/>
          <w:bCs/>
          <w:sz w:val="36"/>
          <w:szCs w:val="36"/>
        </w:rPr>
        <w:tab/>
        <w:t>8.3—USER DETAILES------------------------------------------------82</w:t>
      </w:r>
    </w:p>
    <w:p w14:paraId="6FD3D7F6" w14:textId="039A00CB" w:rsidR="007F07AC" w:rsidRDefault="007F07AC">
      <w:pPr>
        <w:rPr>
          <w:b/>
          <w:bCs/>
          <w:sz w:val="36"/>
          <w:szCs w:val="36"/>
        </w:rPr>
      </w:pPr>
      <w:r>
        <w:rPr>
          <w:b/>
          <w:bCs/>
          <w:sz w:val="36"/>
          <w:szCs w:val="36"/>
        </w:rPr>
        <w:tab/>
      </w:r>
      <w:r w:rsidR="00FA2A5A">
        <w:rPr>
          <w:b/>
          <w:bCs/>
          <w:sz w:val="36"/>
          <w:szCs w:val="36"/>
        </w:rPr>
        <w:t>8.4—SHOPPING CART----------------------------------------------83</w:t>
      </w:r>
    </w:p>
    <w:p w14:paraId="675A72D5" w14:textId="2843E9C4" w:rsidR="00FA2A5A" w:rsidRDefault="00FA2A5A">
      <w:pPr>
        <w:rPr>
          <w:b/>
          <w:bCs/>
          <w:sz w:val="36"/>
          <w:szCs w:val="36"/>
        </w:rPr>
      </w:pPr>
      <w:r>
        <w:rPr>
          <w:b/>
          <w:bCs/>
          <w:sz w:val="36"/>
          <w:szCs w:val="36"/>
        </w:rPr>
        <w:tab/>
      </w:r>
      <w:r w:rsidR="00B45D19">
        <w:rPr>
          <w:b/>
          <w:bCs/>
          <w:sz w:val="36"/>
          <w:szCs w:val="36"/>
        </w:rPr>
        <w:t>8.5—PLACE AN ORDER--------------------------------------------84-85</w:t>
      </w:r>
    </w:p>
    <w:p w14:paraId="5426C9B2" w14:textId="022D997B" w:rsidR="00B45D19" w:rsidRDefault="00B45D19">
      <w:pPr>
        <w:rPr>
          <w:b/>
          <w:bCs/>
          <w:sz w:val="36"/>
          <w:szCs w:val="36"/>
        </w:rPr>
      </w:pPr>
      <w:r>
        <w:rPr>
          <w:b/>
          <w:bCs/>
          <w:sz w:val="36"/>
          <w:szCs w:val="36"/>
        </w:rPr>
        <w:tab/>
      </w:r>
      <w:r w:rsidR="00725F14">
        <w:rPr>
          <w:b/>
          <w:bCs/>
          <w:sz w:val="36"/>
          <w:szCs w:val="36"/>
        </w:rPr>
        <w:t>8.6—CHECK OUT----------------------------------------------------86-88</w:t>
      </w:r>
    </w:p>
    <w:p w14:paraId="19EE800E" w14:textId="04207292" w:rsidR="00725F14" w:rsidRDefault="00725F14">
      <w:pPr>
        <w:rPr>
          <w:b/>
          <w:bCs/>
          <w:sz w:val="36"/>
          <w:szCs w:val="36"/>
        </w:rPr>
      </w:pPr>
      <w:r>
        <w:rPr>
          <w:b/>
          <w:bCs/>
          <w:sz w:val="36"/>
          <w:szCs w:val="36"/>
        </w:rPr>
        <w:tab/>
      </w:r>
      <w:r w:rsidR="00CF397D">
        <w:rPr>
          <w:b/>
          <w:bCs/>
          <w:sz w:val="36"/>
          <w:szCs w:val="36"/>
        </w:rPr>
        <w:t>8.7—PURCHASE HISTORY----------------------------------------89-92</w:t>
      </w:r>
    </w:p>
    <w:p w14:paraId="5474EE0F" w14:textId="3CE1B4A9" w:rsidR="00795C9C" w:rsidRDefault="00795C9C">
      <w:pPr>
        <w:rPr>
          <w:b/>
          <w:bCs/>
          <w:sz w:val="36"/>
          <w:szCs w:val="36"/>
        </w:rPr>
      </w:pPr>
      <w:r>
        <w:rPr>
          <w:b/>
          <w:bCs/>
          <w:sz w:val="36"/>
          <w:szCs w:val="36"/>
        </w:rPr>
        <w:tab/>
        <w:t>8.8—TRANSACTIONS----------------------------------------------93-96</w:t>
      </w:r>
    </w:p>
    <w:p w14:paraId="09DA93E8" w14:textId="50617CB3" w:rsidR="00A00F85" w:rsidRDefault="005E0F95" w:rsidP="00A00F85">
      <w:pPr>
        <w:rPr>
          <w:b/>
          <w:bCs/>
          <w:sz w:val="36"/>
          <w:szCs w:val="36"/>
        </w:rPr>
      </w:pPr>
      <w:r>
        <w:rPr>
          <w:b/>
          <w:bCs/>
          <w:sz w:val="36"/>
          <w:szCs w:val="36"/>
        </w:rPr>
        <w:lastRenderedPageBreak/>
        <w:tab/>
      </w:r>
      <w:r w:rsidR="0065039A">
        <w:rPr>
          <w:b/>
          <w:bCs/>
          <w:sz w:val="36"/>
          <w:szCs w:val="36"/>
        </w:rPr>
        <w:t>9—LIMITATIONS AND FUTURE DEVELOPMENT---------------97</w:t>
      </w:r>
      <w:r w:rsidR="00827621">
        <w:rPr>
          <w:b/>
          <w:bCs/>
          <w:sz w:val="36"/>
          <w:szCs w:val="36"/>
        </w:rPr>
        <w:tab/>
        <w:t>10—CONCLUSION-----------------------------------------------------98</w:t>
      </w:r>
      <w:r w:rsidR="00827621">
        <w:rPr>
          <w:b/>
          <w:bCs/>
          <w:sz w:val="36"/>
          <w:szCs w:val="36"/>
        </w:rPr>
        <w:tab/>
        <w:t>11</w:t>
      </w:r>
      <w:r w:rsidR="00436B0F">
        <w:rPr>
          <w:b/>
          <w:bCs/>
          <w:sz w:val="36"/>
          <w:szCs w:val="36"/>
        </w:rPr>
        <w:t>—</w:t>
      </w:r>
      <w:r w:rsidR="00827621">
        <w:rPr>
          <w:b/>
          <w:bCs/>
          <w:sz w:val="36"/>
          <w:szCs w:val="36"/>
        </w:rPr>
        <w:t>BIBLI</w:t>
      </w:r>
      <w:r w:rsidR="00436B0F">
        <w:rPr>
          <w:b/>
          <w:bCs/>
          <w:sz w:val="36"/>
          <w:szCs w:val="36"/>
        </w:rPr>
        <w:t>OGRAPHY------------------------------------------------99-100</w:t>
      </w:r>
      <w:r w:rsidR="008A2FCF">
        <w:rPr>
          <w:b/>
          <w:bCs/>
          <w:sz w:val="36"/>
          <w:szCs w:val="36"/>
        </w:rPr>
        <w:tab/>
        <w:t>12—WEBSITES--------------------------------------------------------1</w:t>
      </w:r>
      <w:r w:rsidR="00A00F85">
        <w:rPr>
          <w:b/>
          <w:bCs/>
          <w:sz w:val="36"/>
          <w:szCs w:val="36"/>
        </w:rPr>
        <w:t>01</w:t>
      </w:r>
    </w:p>
    <w:p w14:paraId="2B2329F7" w14:textId="67C1BFC2" w:rsidR="001C04AC" w:rsidRPr="003D0396" w:rsidRDefault="00087F76" w:rsidP="001C04AC">
      <w:pPr>
        <w:rPr>
          <w:b/>
          <w:bCs/>
          <w:sz w:val="36"/>
          <w:szCs w:val="36"/>
        </w:rPr>
      </w:pPr>
      <w:r w:rsidRPr="003D0396">
        <w:rPr>
          <w:b/>
          <w:bCs/>
          <w:sz w:val="36"/>
          <w:szCs w:val="36"/>
        </w:rPr>
        <w:t>FIGURE 1 ENTITY RELATIONSHIP DIAGRAM</w:t>
      </w:r>
      <w:r w:rsidR="001C04AC" w:rsidRPr="003D0396">
        <w:rPr>
          <w:b/>
          <w:bCs/>
          <w:sz w:val="36"/>
          <w:szCs w:val="36"/>
        </w:rPr>
        <w:t>(ERD)</w:t>
      </w:r>
      <w:r w:rsidR="004B25A6" w:rsidRPr="003D0396">
        <w:rPr>
          <w:b/>
          <w:bCs/>
          <w:sz w:val="36"/>
          <w:szCs w:val="36"/>
        </w:rPr>
        <w:t>………………………</w:t>
      </w:r>
      <w:r w:rsidR="00292F6A" w:rsidRPr="003D0396">
        <w:rPr>
          <w:b/>
          <w:bCs/>
          <w:sz w:val="36"/>
          <w:szCs w:val="36"/>
        </w:rPr>
        <w:t>42</w:t>
      </w:r>
    </w:p>
    <w:p w14:paraId="06B8187B" w14:textId="118562AB" w:rsidR="0038563B" w:rsidRPr="00C4446C" w:rsidRDefault="00087F76" w:rsidP="001423FD">
      <w:pPr>
        <w:spacing w:line="240" w:lineRule="auto"/>
        <w:rPr>
          <w:b/>
          <w:bCs/>
          <w:sz w:val="36"/>
          <w:szCs w:val="36"/>
        </w:rPr>
      </w:pPr>
      <w:r w:rsidRPr="00C4446C">
        <w:rPr>
          <w:b/>
          <w:bCs/>
          <w:sz w:val="36"/>
          <w:szCs w:val="36"/>
        </w:rPr>
        <w:t>FIGURE 2 FUNCTIONAL DECOMPOSITION DIAGRAM</w:t>
      </w:r>
      <w:r w:rsidR="00292F6A" w:rsidRPr="00C4446C">
        <w:rPr>
          <w:b/>
          <w:bCs/>
          <w:sz w:val="36"/>
          <w:szCs w:val="36"/>
        </w:rPr>
        <w:t>…………………49</w:t>
      </w:r>
    </w:p>
    <w:p w14:paraId="2C1D1F3A" w14:textId="1D67E4F6" w:rsidR="0038563B" w:rsidRPr="00C4446C" w:rsidRDefault="00087F76" w:rsidP="001423FD">
      <w:pPr>
        <w:spacing w:line="240" w:lineRule="auto"/>
        <w:rPr>
          <w:b/>
          <w:bCs/>
          <w:sz w:val="36"/>
          <w:szCs w:val="36"/>
        </w:rPr>
      </w:pPr>
      <w:r w:rsidRPr="00C4446C">
        <w:rPr>
          <w:b/>
          <w:bCs/>
          <w:sz w:val="36"/>
          <w:szCs w:val="36"/>
        </w:rPr>
        <w:t xml:space="preserve"> FIGURE 3 CUSTOMER - BROWSE CONTEXT DFD</w:t>
      </w:r>
      <w:r w:rsidR="00292F6A" w:rsidRPr="00C4446C">
        <w:rPr>
          <w:b/>
          <w:bCs/>
          <w:sz w:val="36"/>
          <w:szCs w:val="36"/>
        </w:rPr>
        <w:t>……………………….</w:t>
      </w:r>
      <w:r w:rsidR="00354814" w:rsidRPr="00C4446C">
        <w:rPr>
          <w:b/>
          <w:bCs/>
          <w:sz w:val="36"/>
          <w:szCs w:val="36"/>
        </w:rPr>
        <w:t>51</w:t>
      </w:r>
    </w:p>
    <w:p w14:paraId="685ED3E4" w14:textId="76074DE6" w:rsidR="0038563B" w:rsidRPr="00C4446C" w:rsidRDefault="00087F76" w:rsidP="001423FD">
      <w:pPr>
        <w:spacing w:line="240" w:lineRule="auto"/>
        <w:rPr>
          <w:b/>
          <w:bCs/>
          <w:sz w:val="36"/>
          <w:szCs w:val="36"/>
        </w:rPr>
      </w:pPr>
      <w:r w:rsidRPr="00C4446C">
        <w:rPr>
          <w:b/>
          <w:bCs/>
          <w:sz w:val="36"/>
          <w:szCs w:val="36"/>
        </w:rPr>
        <w:t xml:space="preserve"> FIGURE 4 CUSTOMER - BROWSE DETAILED DFD......................</w:t>
      </w:r>
      <w:r w:rsidR="00354814" w:rsidRPr="00C4446C">
        <w:rPr>
          <w:b/>
          <w:bCs/>
          <w:sz w:val="36"/>
          <w:szCs w:val="36"/>
        </w:rPr>
        <w:t>.....52</w:t>
      </w:r>
    </w:p>
    <w:p w14:paraId="5BB39B40" w14:textId="5DF0D41A" w:rsidR="0038563B" w:rsidRPr="00C4446C" w:rsidRDefault="00087F76" w:rsidP="001423FD">
      <w:pPr>
        <w:spacing w:line="240" w:lineRule="auto"/>
        <w:rPr>
          <w:b/>
          <w:bCs/>
          <w:sz w:val="36"/>
          <w:szCs w:val="36"/>
        </w:rPr>
      </w:pPr>
      <w:r w:rsidRPr="00C4446C">
        <w:rPr>
          <w:b/>
          <w:bCs/>
          <w:sz w:val="36"/>
          <w:szCs w:val="36"/>
        </w:rPr>
        <w:t>FIGURE 5 CUSTOMER – SHOPPING CART CONTEXT DFD............</w:t>
      </w:r>
      <w:r w:rsidR="00354814" w:rsidRPr="00C4446C">
        <w:rPr>
          <w:b/>
          <w:bCs/>
          <w:sz w:val="36"/>
          <w:szCs w:val="36"/>
        </w:rPr>
        <w:t>....52</w:t>
      </w:r>
    </w:p>
    <w:p w14:paraId="0867E1E4" w14:textId="3C8939EA" w:rsidR="0038563B" w:rsidRPr="00C4446C" w:rsidRDefault="00087F76" w:rsidP="001423FD">
      <w:pPr>
        <w:spacing w:line="240" w:lineRule="auto"/>
        <w:rPr>
          <w:b/>
          <w:bCs/>
          <w:sz w:val="36"/>
          <w:szCs w:val="36"/>
        </w:rPr>
      </w:pPr>
      <w:r w:rsidRPr="00C4446C">
        <w:rPr>
          <w:b/>
          <w:bCs/>
          <w:sz w:val="36"/>
          <w:szCs w:val="36"/>
        </w:rPr>
        <w:t xml:space="preserve"> FIGURE 6 CUSTOMER - SHOPPING CART DETAILED DFD..............</w:t>
      </w:r>
      <w:r w:rsidR="00354814" w:rsidRPr="00C4446C">
        <w:rPr>
          <w:b/>
          <w:bCs/>
          <w:sz w:val="36"/>
          <w:szCs w:val="36"/>
        </w:rPr>
        <w:t>..53</w:t>
      </w:r>
    </w:p>
    <w:p w14:paraId="179DA995" w14:textId="063D8CE7" w:rsidR="0038563B" w:rsidRPr="00C4446C" w:rsidRDefault="00087F76" w:rsidP="001423FD">
      <w:pPr>
        <w:spacing w:line="240" w:lineRule="auto"/>
        <w:rPr>
          <w:b/>
          <w:bCs/>
          <w:sz w:val="36"/>
          <w:szCs w:val="36"/>
        </w:rPr>
      </w:pPr>
      <w:r w:rsidRPr="00C4446C">
        <w:rPr>
          <w:b/>
          <w:bCs/>
          <w:sz w:val="36"/>
          <w:szCs w:val="36"/>
        </w:rPr>
        <w:t xml:space="preserve"> FIGURE 7 CUSTOMER - SHOPPING CART DETAILED DFD............</w:t>
      </w:r>
      <w:r w:rsidR="000053ED" w:rsidRPr="00C4446C">
        <w:rPr>
          <w:b/>
          <w:bCs/>
          <w:sz w:val="36"/>
          <w:szCs w:val="36"/>
        </w:rPr>
        <w:t>....</w:t>
      </w:r>
      <w:r w:rsidR="00C4446C">
        <w:rPr>
          <w:b/>
          <w:bCs/>
          <w:sz w:val="36"/>
          <w:szCs w:val="36"/>
        </w:rPr>
        <w:t>53</w:t>
      </w:r>
    </w:p>
    <w:p w14:paraId="3C145BFE" w14:textId="1BFCF22B" w:rsidR="0038563B" w:rsidRPr="00C4446C" w:rsidRDefault="00087F76" w:rsidP="001423FD">
      <w:pPr>
        <w:spacing w:line="240" w:lineRule="auto"/>
        <w:rPr>
          <w:b/>
          <w:bCs/>
          <w:sz w:val="36"/>
          <w:szCs w:val="36"/>
        </w:rPr>
      </w:pPr>
      <w:r w:rsidRPr="00C4446C">
        <w:rPr>
          <w:b/>
          <w:bCs/>
          <w:sz w:val="36"/>
          <w:szCs w:val="36"/>
        </w:rPr>
        <w:t xml:space="preserve">FIGURE </w:t>
      </w:r>
      <w:r w:rsidR="000053ED" w:rsidRPr="00C4446C">
        <w:rPr>
          <w:b/>
          <w:bCs/>
          <w:sz w:val="36"/>
          <w:szCs w:val="36"/>
        </w:rPr>
        <w:t xml:space="preserve">8 </w:t>
      </w:r>
      <w:r w:rsidRPr="00C4446C">
        <w:rPr>
          <w:b/>
          <w:bCs/>
          <w:sz w:val="36"/>
          <w:szCs w:val="36"/>
        </w:rPr>
        <w:t>CUSTOMER – AUTHENTICATION – USERPROFILE DFD</w:t>
      </w:r>
      <w:r w:rsidR="005A736B" w:rsidRPr="00C4446C">
        <w:rPr>
          <w:b/>
          <w:bCs/>
          <w:sz w:val="36"/>
          <w:szCs w:val="36"/>
        </w:rPr>
        <w:t>…</w:t>
      </w:r>
      <w:r w:rsidR="009D63AE">
        <w:rPr>
          <w:b/>
          <w:bCs/>
          <w:sz w:val="36"/>
          <w:szCs w:val="36"/>
        </w:rPr>
        <w:t>54</w:t>
      </w:r>
    </w:p>
    <w:p w14:paraId="22ECBC6B" w14:textId="51E325B9" w:rsidR="0038563B" w:rsidRPr="009D63AE" w:rsidRDefault="00087F76" w:rsidP="001423FD">
      <w:pPr>
        <w:spacing w:line="240" w:lineRule="auto"/>
        <w:rPr>
          <w:b/>
          <w:bCs/>
          <w:sz w:val="36"/>
          <w:szCs w:val="36"/>
        </w:rPr>
      </w:pPr>
      <w:r w:rsidRPr="009D63AE">
        <w:rPr>
          <w:b/>
          <w:bCs/>
          <w:sz w:val="36"/>
          <w:szCs w:val="36"/>
        </w:rPr>
        <w:t xml:space="preserve">FIGURE </w:t>
      </w:r>
      <w:r w:rsidR="005674F8" w:rsidRPr="009D63AE">
        <w:rPr>
          <w:b/>
          <w:bCs/>
          <w:sz w:val="36"/>
          <w:szCs w:val="36"/>
        </w:rPr>
        <w:t>9</w:t>
      </w:r>
      <w:r w:rsidRPr="009D63AE">
        <w:rPr>
          <w:b/>
          <w:bCs/>
          <w:sz w:val="36"/>
          <w:szCs w:val="36"/>
        </w:rPr>
        <w:t xml:space="preserve"> AUTHENTICATED USER-PURCHASE CONTEXT DFD...</w:t>
      </w:r>
      <w:r w:rsidR="005A736B" w:rsidRPr="009D63AE">
        <w:rPr>
          <w:b/>
          <w:bCs/>
          <w:sz w:val="36"/>
          <w:szCs w:val="36"/>
        </w:rPr>
        <w:t>.....</w:t>
      </w:r>
      <w:r w:rsidR="000053ED" w:rsidRPr="009D63AE">
        <w:rPr>
          <w:b/>
          <w:bCs/>
          <w:sz w:val="36"/>
          <w:szCs w:val="36"/>
        </w:rPr>
        <w:t>.54</w:t>
      </w:r>
    </w:p>
    <w:p w14:paraId="345993BD" w14:textId="122B1CB3" w:rsidR="0038563B" w:rsidRPr="009D63AE" w:rsidRDefault="00087F76" w:rsidP="001423FD">
      <w:pPr>
        <w:spacing w:line="240" w:lineRule="auto"/>
        <w:rPr>
          <w:b/>
          <w:bCs/>
          <w:sz w:val="36"/>
          <w:szCs w:val="36"/>
        </w:rPr>
      </w:pPr>
      <w:r w:rsidRPr="009D63AE">
        <w:rPr>
          <w:b/>
          <w:bCs/>
          <w:sz w:val="36"/>
          <w:szCs w:val="36"/>
        </w:rPr>
        <w:t xml:space="preserve"> FIGURE 1</w:t>
      </w:r>
      <w:r w:rsidR="005674F8" w:rsidRPr="009D63AE">
        <w:rPr>
          <w:b/>
          <w:bCs/>
          <w:sz w:val="36"/>
          <w:szCs w:val="36"/>
        </w:rPr>
        <w:t xml:space="preserve">0 </w:t>
      </w:r>
      <w:r w:rsidRPr="009D63AE">
        <w:rPr>
          <w:b/>
          <w:bCs/>
          <w:sz w:val="36"/>
          <w:szCs w:val="36"/>
        </w:rPr>
        <w:t>CUSTOMER - AUTHENTICATION - PURCHASE DFD......</w:t>
      </w:r>
      <w:r w:rsidR="000053ED" w:rsidRPr="009D63AE">
        <w:rPr>
          <w:b/>
          <w:bCs/>
          <w:sz w:val="36"/>
          <w:szCs w:val="36"/>
        </w:rPr>
        <w:t>.55</w:t>
      </w:r>
    </w:p>
    <w:p w14:paraId="7E10EBD3" w14:textId="5509AC53" w:rsidR="0038563B" w:rsidRPr="009D63AE" w:rsidRDefault="00087F76" w:rsidP="001423FD">
      <w:pPr>
        <w:spacing w:line="240" w:lineRule="auto"/>
        <w:rPr>
          <w:b/>
          <w:bCs/>
          <w:sz w:val="36"/>
          <w:szCs w:val="36"/>
        </w:rPr>
      </w:pPr>
      <w:r w:rsidRPr="009D63AE">
        <w:rPr>
          <w:b/>
          <w:bCs/>
          <w:sz w:val="36"/>
          <w:szCs w:val="36"/>
        </w:rPr>
        <w:t>FIGURE 1</w:t>
      </w:r>
      <w:r w:rsidR="005674F8" w:rsidRPr="009D63AE">
        <w:rPr>
          <w:b/>
          <w:bCs/>
          <w:sz w:val="36"/>
          <w:szCs w:val="36"/>
        </w:rPr>
        <w:t>1</w:t>
      </w:r>
      <w:r w:rsidRPr="009D63AE">
        <w:rPr>
          <w:b/>
          <w:bCs/>
          <w:sz w:val="36"/>
          <w:szCs w:val="36"/>
        </w:rPr>
        <w:t xml:space="preserve"> CUSTOMER - NEWUSERREGISTRATION DFD..............</w:t>
      </w:r>
      <w:r w:rsidR="009419C9" w:rsidRPr="009D63AE">
        <w:rPr>
          <w:b/>
          <w:bCs/>
          <w:sz w:val="36"/>
          <w:szCs w:val="36"/>
        </w:rPr>
        <w:t>...56</w:t>
      </w:r>
    </w:p>
    <w:p w14:paraId="66CF959D" w14:textId="704838E4" w:rsidR="0038563B" w:rsidRPr="009D63AE" w:rsidRDefault="00087F76" w:rsidP="001423FD">
      <w:pPr>
        <w:spacing w:line="240" w:lineRule="auto"/>
        <w:rPr>
          <w:b/>
          <w:bCs/>
          <w:sz w:val="36"/>
          <w:szCs w:val="36"/>
        </w:rPr>
      </w:pPr>
      <w:r w:rsidRPr="009D63AE">
        <w:rPr>
          <w:b/>
          <w:bCs/>
          <w:sz w:val="36"/>
          <w:szCs w:val="36"/>
        </w:rPr>
        <w:t xml:space="preserve"> FIGURE 1</w:t>
      </w:r>
      <w:r w:rsidR="005674F8" w:rsidRPr="009D63AE">
        <w:rPr>
          <w:b/>
          <w:bCs/>
          <w:sz w:val="36"/>
          <w:szCs w:val="36"/>
        </w:rPr>
        <w:t>2</w:t>
      </w:r>
      <w:r w:rsidRPr="009D63AE">
        <w:rPr>
          <w:b/>
          <w:bCs/>
          <w:sz w:val="36"/>
          <w:szCs w:val="36"/>
        </w:rPr>
        <w:t xml:space="preserve"> ADMINSTRATOR CONTEXT DFD..................................</w:t>
      </w:r>
      <w:r w:rsidR="005A736B" w:rsidRPr="009D63AE">
        <w:rPr>
          <w:b/>
          <w:bCs/>
          <w:sz w:val="36"/>
          <w:szCs w:val="36"/>
        </w:rPr>
        <w:t>5</w:t>
      </w:r>
      <w:r w:rsidR="00510244" w:rsidRPr="009D63AE">
        <w:rPr>
          <w:b/>
          <w:bCs/>
          <w:sz w:val="36"/>
          <w:szCs w:val="36"/>
        </w:rPr>
        <w:t>7</w:t>
      </w:r>
    </w:p>
    <w:p w14:paraId="2DA2D2DC" w14:textId="3D37204F" w:rsidR="0038563B" w:rsidRPr="009D63AE" w:rsidRDefault="00087F76" w:rsidP="001423FD">
      <w:pPr>
        <w:spacing w:line="240" w:lineRule="auto"/>
        <w:rPr>
          <w:b/>
          <w:bCs/>
          <w:sz w:val="36"/>
          <w:szCs w:val="36"/>
        </w:rPr>
      </w:pPr>
      <w:r w:rsidRPr="009D63AE">
        <w:rPr>
          <w:b/>
          <w:bCs/>
          <w:sz w:val="36"/>
          <w:szCs w:val="36"/>
        </w:rPr>
        <w:t>FIGURE 1</w:t>
      </w:r>
      <w:r w:rsidR="005674F8" w:rsidRPr="009D63AE">
        <w:rPr>
          <w:b/>
          <w:bCs/>
          <w:sz w:val="36"/>
          <w:szCs w:val="36"/>
        </w:rPr>
        <w:t>3</w:t>
      </w:r>
      <w:r w:rsidRPr="009D63AE">
        <w:rPr>
          <w:b/>
          <w:bCs/>
          <w:sz w:val="36"/>
          <w:szCs w:val="36"/>
        </w:rPr>
        <w:t xml:space="preserve"> ADMINISTRATOR DETAILED DFD...............................</w:t>
      </w:r>
      <w:r w:rsidR="00510244" w:rsidRPr="009D63AE">
        <w:rPr>
          <w:b/>
          <w:bCs/>
          <w:sz w:val="36"/>
          <w:szCs w:val="36"/>
        </w:rPr>
        <w:t>...</w:t>
      </w:r>
      <w:r w:rsidR="00EC0C5F" w:rsidRPr="009D63AE">
        <w:rPr>
          <w:b/>
          <w:bCs/>
          <w:sz w:val="36"/>
          <w:szCs w:val="36"/>
        </w:rPr>
        <w:t>57</w:t>
      </w:r>
    </w:p>
    <w:p w14:paraId="7AB6B30F" w14:textId="06DF51F7" w:rsidR="0038563B" w:rsidRPr="009D63AE" w:rsidRDefault="00087F76" w:rsidP="001423FD">
      <w:pPr>
        <w:spacing w:line="240" w:lineRule="auto"/>
        <w:rPr>
          <w:b/>
          <w:bCs/>
          <w:sz w:val="36"/>
          <w:szCs w:val="36"/>
        </w:rPr>
      </w:pPr>
      <w:r w:rsidRPr="009D63AE">
        <w:rPr>
          <w:b/>
          <w:bCs/>
          <w:sz w:val="36"/>
          <w:szCs w:val="36"/>
        </w:rPr>
        <w:t xml:space="preserve"> FIGURE 1</w:t>
      </w:r>
      <w:r w:rsidR="005674F8" w:rsidRPr="009D63AE">
        <w:rPr>
          <w:b/>
          <w:bCs/>
          <w:sz w:val="36"/>
          <w:szCs w:val="36"/>
        </w:rPr>
        <w:t>4</w:t>
      </w:r>
      <w:r w:rsidR="00EC0C5F" w:rsidRPr="009D63AE">
        <w:rPr>
          <w:b/>
          <w:bCs/>
          <w:sz w:val="36"/>
          <w:szCs w:val="36"/>
        </w:rPr>
        <w:t xml:space="preserve"> </w:t>
      </w:r>
      <w:r w:rsidRPr="009D63AE">
        <w:rPr>
          <w:b/>
          <w:bCs/>
          <w:sz w:val="36"/>
          <w:szCs w:val="36"/>
        </w:rPr>
        <w:t>DISPLAY OF BOOKS PRESENT IN THE STORE............</w:t>
      </w:r>
      <w:r w:rsidR="009419C9" w:rsidRPr="009D63AE">
        <w:rPr>
          <w:b/>
          <w:bCs/>
          <w:sz w:val="36"/>
          <w:szCs w:val="36"/>
        </w:rPr>
        <w:t>....</w:t>
      </w:r>
      <w:r w:rsidR="00EC0C5F" w:rsidRPr="009D63AE">
        <w:rPr>
          <w:b/>
          <w:bCs/>
          <w:sz w:val="36"/>
          <w:szCs w:val="36"/>
        </w:rPr>
        <w:t>5</w:t>
      </w:r>
      <w:r w:rsidR="005674F8" w:rsidRPr="009D63AE">
        <w:rPr>
          <w:b/>
          <w:bCs/>
          <w:sz w:val="36"/>
          <w:szCs w:val="36"/>
        </w:rPr>
        <w:t>7</w:t>
      </w:r>
    </w:p>
    <w:p w14:paraId="7A6FB42D" w14:textId="1C18EE64" w:rsidR="0038563B" w:rsidRPr="009D63AE" w:rsidRDefault="00087F76" w:rsidP="001423FD">
      <w:pPr>
        <w:spacing w:line="240" w:lineRule="auto"/>
        <w:rPr>
          <w:b/>
          <w:bCs/>
          <w:sz w:val="36"/>
          <w:szCs w:val="36"/>
        </w:rPr>
      </w:pPr>
      <w:r w:rsidRPr="009D63AE">
        <w:rPr>
          <w:b/>
          <w:bCs/>
          <w:sz w:val="36"/>
          <w:szCs w:val="36"/>
        </w:rPr>
        <w:t xml:space="preserve"> FIGURE 1</w:t>
      </w:r>
      <w:r w:rsidR="005674F8" w:rsidRPr="009D63AE">
        <w:rPr>
          <w:b/>
          <w:bCs/>
          <w:sz w:val="36"/>
          <w:szCs w:val="36"/>
        </w:rPr>
        <w:t>5</w:t>
      </w:r>
      <w:r w:rsidRPr="009D63AE">
        <w:rPr>
          <w:b/>
          <w:bCs/>
          <w:sz w:val="36"/>
          <w:szCs w:val="36"/>
        </w:rPr>
        <w:t xml:space="preserve"> FOR SEARCHING THE BOOKS IN THE STORE..............</w:t>
      </w:r>
      <w:r w:rsidR="005674F8" w:rsidRPr="009D63AE">
        <w:rPr>
          <w:b/>
          <w:bCs/>
          <w:sz w:val="36"/>
          <w:szCs w:val="36"/>
        </w:rPr>
        <w:t>.</w:t>
      </w:r>
      <w:r w:rsidR="00BF325B" w:rsidRPr="009D63AE">
        <w:rPr>
          <w:b/>
          <w:bCs/>
          <w:sz w:val="36"/>
          <w:szCs w:val="36"/>
        </w:rPr>
        <w:t>5</w:t>
      </w:r>
      <w:r w:rsidR="005674F8" w:rsidRPr="009D63AE">
        <w:rPr>
          <w:b/>
          <w:bCs/>
          <w:sz w:val="36"/>
          <w:szCs w:val="36"/>
        </w:rPr>
        <w:t>8</w:t>
      </w:r>
    </w:p>
    <w:p w14:paraId="42208F51" w14:textId="11D08727" w:rsidR="0038563B" w:rsidRPr="009D63AE" w:rsidRDefault="00087F76" w:rsidP="001423FD">
      <w:pPr>
        <w:spacing w:line="240" w:lineRule="auto"/>
        <w:rPr>
          <w:b/>
          <w:bCs/>
          <w:sz w:val="36"/>
          <w:szCs w:val="36"/>
        </w:rPr>
      </w:pPr>
      <w:r w:rsidRPr="009D63AE">
        <w:rPr>
          <w:b/>
          <w:bCs/>
          <w:sz w:val="36"/>
          <w:szCs w:val="36"/>
        </w:rPr>
        <w:t>FIGURE 1</w:t>
      </w:r>
      <w:r w:rsidR="005674F8" w:rsidRPr="009D63AE">
        <w:rPr>
          <w:b/>
          <w:bCs/>
          <w:sz w:val="36"/>
          <w:szCs w:val="36"/>
        </w:rPr>
        <w:t>6</w:t>
      </w:r>
      <w:r w:rsidRPr="009D63AE">
        <w:rPr>
          <w:b/>
          <w:bCs/>
          <w:sz w:val="36"/>
          <w:szCs w:val="36"/>
        </w:rPr>
        <w:t xml:space="preserve"> SHOPPING CART FOR THE USER...............................</w:t>
      </w:r>
      <w:r w:rsidR="005674F8" w:rsidRPr="009D63AE">
        <w:rPr>
          <w:b/>
          <w:bCs/>
          <w:sz w:val="36"/>
          <w:szCs w:val="36"/>
        </w:rPr>
        <w:t>...59</w:t>
      </w:r>
    </w:p>
    <w:p w14:paraId="4DD0DE67" w14:textId="07DD9227" w:rsidR="0038563B" w:rsidRPr="009D63AE" w:rsidRDefault="00087F76" w:rsidP="001423FD">
      <w:pPr>
        <w:spacing w:line="240" w:lineRule="auto"/>
        <w:rPr>
          <w:b/>
          <w:bCs/>
          <w:sz w:val="36"/>
          <w:szCs w:val="36"/>
        </w:rPr>
      </w:pPr>
      <w:r w:rsidRPr="009D63AE">
        <w:rPr>
          <w:b/>
          <w:bCs/>
          <w:sz w:val="36"/>
          <w:szCs w:val="36"/>
        </w:rPr>
        <w:t>FIGURE 1</w:t>
      </w:r>
      <w:r w:rsidR="005674F8" w:rsidRPr="009D63AE">
        <w:rPr>
          <w:b/>
          <w:bCs/>
          <w:sz w:val="36"/>
          <w:szCs w:val="36"/>
        </w:rPr>
        <w:t>7</w:t>
      </w:r>
      <w:r w:rsidRPr="009D63AE">
        <w:rPr>
          <w:b/>
          <w:bCs/>
          <w:sz w:val="36"/>
          <w:szCs w:val="36"/>
        </w:rPr>
        <w:t xml:space="preserve"> REGISTRATION OF THE NEW USER............................</w:t>
      </w:r>
      <w:r w:rsidR="001356AA" w:rsidRPr="009D63AE">
        <w:rPr>
          <w:b/>
          <w:bCs/>
          <w:sz w:val="36"/>
          <w:szCs w:val="36"/>
        </w:rPr>
        <w:t>..</w:t>
      </w:r>
      <w:r w:rsidR="00371158" w:rsidRPr="009D63AE">
        <w:rPr>
          <w:b/>
          <w:bCs/>
          <w:sz w:val="36"/>
          <w:szCs w:val="36"/>
        </w:rPr>
        <w:t>60</w:t>
      </w:r>
    </w:p>
    <w:p w14:paraId="15FAC9F2" w14:textId="339C4474" w:rsidR="0038563B" w:rsidRPr="009D63AE" w:rsidRDefault="00087F76" w:rsidP="001423FD">
      <w:pPr>
        <w:spacing w:line="240" w:lineRule="auto"/>
        <w:rPr>
          <w:b/>
          <w:bCs/>
          <w:sz w:val="36"/>
          <w:szCs w:val="36"/>
        </w:rPr>
      </w:pPr>
      <w:r w:rsidRPr="009D63AE">
        <w:rPr>
          <w:b/>
          <w:bCs/>
          <w:sz w:val="36"/>
          <w:szCs w:val="36"/>
        </w:rPr>
        <w:t xml:space="preserve"> FIGURE </w:t>
      </w:r>
      <w:r w:rsidR="004B368F" w:rsidRPr="009D63AE">
        <w:rPr>
          <w:b/>
          <w:bCs/>
          <w:sz w:val="36"/>
          <w:szCs w:val="36"/>
        </w:rPr>
        <w:t>1</w:t>
      </w:r>
      <w:r w:rsidR="005674F8" w:rsidRPr="009D63AE">
        <w:rPr>
          <w:b/>
          <w:bCs/>
          <w:sz w:val="36"/>
          <w:szCs w:val="36"/>
        </w:rPr>
        <w:t>8</w:t>
      </w:r>
      <w:r w:rsidR="004B368F" w:rsidRPr="009D63AE">
        <w:rPr>
          <w:b/>
          <w:bCs/>
          <w:sz w:val="36"/>
          <w:szCs w:val="36"/>
        </w:rPr>
        <w:t xml:space="preserve"> </w:t>
      </w:r>
      <w:r w:rsidRPr="009D63AE">
        <w:rPr>
          <w:b/>
          <w:bCs/>
          <w:sz w:val="36"/>
          <w:szCs w:val="36"/>
        </w:rPr>
        <w:t>AUTHENTICATION OF THE USER.................................</w:t>
      </w:r>
      <w:r w:rsidR="0050528F" w:rsidRPr="009D63AE">
        <w:rPr>
          <w:b/>
          <w:bCs/>
          <w:sz w:val="36"/>
          <w:szCs w:val="36"/>
        </w:rPr>
        <w:t>6</w:t>
      </w:r>
      <w:r w:rsidR="001356AA" w:rsidRPr="009D63AE">
        <w:rPr>
          <w:b/>
          <w:bCs/>
          <w:sz w:val="36"/>
          <w:szCs w:val="36"/>
        </w:rPr>
        <w:t>0</w:t>
      </w:r>
    </w:p>
    <w:p w14:paraId="203855DD" w14:textId="79442BD3" w:rsidR="0038563B" w:rsidRPr="009D63AE" w:rsidRDefault="00087F76" w:rsidP="001423FD">
      <w:pPr>
        <w:spacing w:line="240" w:lineRule="auto"/>
        <w:rPr>
          <w:b/>
          <w:bCs/>
          <w:sz w:val="36"/>
          <w:szCs w:val="36"/>
        </w:rPr>
      </w:pPr>
      <w:r w:rsidRPr="009D63AE">
        <w:rPr>
          <w:b/>
          <w:bCs/>
          <w:sz w:val="36"/>
          <w:szCs w:val="36"/>
        </w:rPr>
        <w:t xml:space="preserve"> FIGURE </w:t>
      </w:r>
      <w:r w:rsidR="005674F8" w:rsidRPr="009D63AE">
        <w:rPr>
          <w:b/>
          <w:bCs/>
          <w:sz w:val="36"/>
          <w:szCs w:val="36"/>
        </w:rPr>
        <w:t>19</w:t>
      </w:r>
      <w:r w:rsidRPr="009D63AE">
        <w:rPr>
          <w:b/>
          <w:bCs/>
          <w:sz w:val="36"/>
          <w:szCs w:val="36"/>
        </w:rPr>
        <w:t xml:space="preserve"> RELATION BETWEEN IIS AND ASP.NET......................</w:t>
      </w:r>
      <w:r w:rsidR="001356AA" w:rsidRPr="009D63AE">
        <w:rPr>
          <w:b/>
          <w:bCs/>
          <w:sz w:val="36"/>
          <w:szCs w:val="36"/>
        </w:rPr>
        <w:t>...61</w:t>
      </w:r>
    </w:p>
    <w:p w14:paraId="18FB500B" w14:textId="7E5CA389" w:rsidR="0038563B" w:rsidRPr="009D63AE" w:rsidRDefault="00087F76" w:rsidP="001423FD">
      <w:pPr>
        <w:spacing w:line="240" w:lineRule="auto"/>
        <w:rPr>
          <w:b/>
          <w:bCs/>
          <w:sz w:val="36"/>
          <w:szCs w:val="36"/>
        </w:rPr>
      </w:pPr>
      <w:r w:rsidRPr="009D63AE">
        <w:rPr>
          <w:b/>
          <w:bCs/>
          <w:sz w:val="36"/>
          <w:szCs w:val="36"/>
        </w:rPr>
        <w:t xml:space="preserve"> FIGURE 2</w:t>
      </w:r>
      <w:r w:rsidR="005674F8" w:rsidRPr="009D63AE">
        <w:rPr>
          <w:b/>
          <w:bCs/>
          <w:sz w:val="36"/>
          <w:szCs w:val="36"/>
        </w:rPr>
        <w:t>0</w:t>
      </w:r>
      <w:r w:rsidRPr="009D63AE">
        <w:rPr>
          <w:b/>
          <w:bCs/>
          <w:sz w:val="36"/>
          <w:szCs w:val="36"/>
        </w:rPr>
        <w:t xml:space="preserve"> WEB PAGE PROGRAMMING OPTIONS........................</w:t>
      </w:r>
      <w:r w:rsidR="0050528F" w:rsidRPr="009D63AE">
        <w:rPr>
          <w:b/>
          <w:bCs/>
          <w:sz w:val="36"/>
          <w:szCs w:val="36"/>
        </w:rPr>
        <w:t>6</w:t>
      </w:r>
      <w:r w:rsidR="00360A30" w:rsidRPr="009D63AE">
        <w:rPr>
          <w:b/>
          <w:bCs/>
          <w:sz w:val="36"/>
          <w:szCs w:val="36"/>
        </w:rPr>
        <w:t>8</w:t>
      </w:r>
    </w:p>
    <w:p w14:paraId="6BEC6A96" w14:textId="7C033DAB" w:rsidR="0038563B" w:rsidRPr="009D63AE" w:rsidRDefault="00087F76" w:rsidP="001423FD">
      <w:pPr>
        <w:spacing w:line="240" w:lineRule="auto"/>
        <w:rPr>
          <w:b/>
          <w:bCs/>
          <w:sz w:val="36"/>
          <w:szCs w:val="36"/>
        </w:rPr>
      </w:pPr>
      <w:r w:rsidRPr="009D63AE">
        <w:rPr>
          <w:b/>
          <w:bCs/>
          <w:sz w:val="36"/>
          <w:szCs w:val="36"/>
        </w:rPr>
        <w:t>FIGURE 2</w:t>
      </w:r>
      <w:r w:rsidR="005674F8" w:rsidRPr="009D63AE">
        <w:rPr>
          <w:b/>
          <w:bCs/>
          <w:sz w:val="36"/>
          <w:szCs w:val="36"/>
        </w:rPr>
        <w:t>1</w:t>
      </w:r>
      <w:r w:rsidRPr="009D63AE">
        <w:rPr>
          <w:b/>
          <w:bCs/>
          <w:sz w:val="36"/>
          <w:szCs w:val="36"/>
        </w:rPr>
        <w:t xml:space="preserve"> COMPILED SERVER PROGRAMS FLOWCHART............</w:t>
      </w:r>
      <w:r w:rsidR="00360A30" w:rsidRPr="009D63AE">
        <w:rPr>
          <w:b/>
          <w:bCs/>
          <w:sz w:val="36"/>
          <w:szCs w:val="36"/>
        </w:rPr>
        <w:t>..69</w:t>
      </w:r>
    </w:p>
    <w:p w14:paraId="16981AF8" w14:textId="4FCEDCBC" w:rsidR="0038563B" w:rsidRPr="009D63AE" w:rsidRDefault="00087F76" w:rsidP="001423FD">
      <w:pPr>
        <w:spacing w:line="240" w:lineRule="auto"/>
        <w:rPr>
          <w:b/>
          <w:bCs/>
          <w:sz w:val="36"/>
          <w:szCs w:val="36"/>
        </w:rPr>
      </w:pPr>
      <w:r w:rsidRPr="009D63AE">
        <w:rPr>
          <w:b/>
          <w:bCs/>
          <w:sz w:val="36"/>
          <w:szCs w:val="36"/>
        </w:rPr>
        <w:lastRenderedPageBreak/>
        <w:t>FIGURE 2</w:t>
      </w:r>
      <w:r w:rsidR="00AE786A" w:rsidRPr="009D63AE">
        <w:rPr>
          <w:b/>
          <w:bCs/>
          <w:sz w:val="36"/>
          <w:szCs w:val="36"/>
        </w:rPr>
        <w:t>2</w:t>
      </w:r>
      <w:r w:rsidRPr="009D63AE">
        <w:rPr>
          <w:b/>
          <w:bCs/>
          <w:sz w:val="36"/>
          <w:szCs w:val="36"/>
        </w:rPr>
        <w:t xml:space="preserve"> ADO.NET ARCHITECTURE.........................................</w:t>
      </w:r>
      <w:r w:rsidR="0050528F" w:rsidRPr="009D63AE">
        <w:rPr>
          <w:b/>
          <w:bCs/>
          <w:sz w:val="36"/>
          <w:szCs w:val="36"/>
        </w:rPr>
        <w:t>7</w:t>
      </w:r>
      <w:r w:rsidR="00F945BF" w:rsidRPr="009D63AE">
        <w:rPr>
          <w:b/>
          <w:bCs/>
          <w:sz w:val="36"/>
          <w:szCs w:val="36"/>
        </w:rPr>
        <w:t>6</w:t>
      </w:r>
    </w:p>
    <w:p w14:paraId="51368B03" w14:textId="6D783F48" w:rsidR="0038563B" w:rsidRPr="009D63AE" w:rsidRDefault="00087F76" w:rsidP="001423FD">
      <w:pPr>
        <w:spacing w:line="240" w:lineRule="auto"/>
        <w:rPr>
          <w:b/>
          <w:bCs/>
          <w:sz w:val="36"/>
          <w:szCs w:val="36"/>
        </w:rPr>
      </w:pPr>
      <w:r w:rsidRPr="009D63AE">
        <w:rPr>
          <w:b/>
          <w:bCs/>
          <w:sz w:val="36"/>
          <w:szCs w:val="36"/>
        </w:rPr>
        <w:t>FIGURE 2</w:t>
      </w:r>
      <w:r w:rsidR="00A43CCC" w:rsidRPr="009D63AE">
        <w:rPr>
          <w:b/>
          <w:bCs/>
          <w:sz w:val="36"/>
          <w:szCs w:val="36"/>
        </w:rPr>
        <w:t>3</w:t>
      </w:r>
      <w:r w:rsidRPr="009D63AE">
        <w:rPr>
          <w:b/>
          <w:bCs/>
          <w:sz w:val="36"/>
          <w:szCs w:val="36"/>
        </w:rPr>
        <w:t xml:space="preserve"> BOOK DETAILS.........................................................</w:t>
      </w:r>
      <w:r w:rsidR="004C30D0" w:rsidRPr="009D63AE">
        <w:rPr>
          <w:b/>
          <w:bCs/>
          <w:sz w:val="36"/>
          <w:szCs w:val="36"/>
        </w:rPr>
        <w:t>..79</w:t>
      </w:r>
    </w:p>
    <w:p w14:paraId="28010124" w14:textId="32269C85" w:rsidR="0038563B" w:rsidRPr="009D63AE" w:rsidRDefault="00087F76" w:rsidP="001423FD">
      <w:pPr>
        <w:spacing w:line="240" w:lineRule="auto"/>
        <w:rPr>
          <w:b/>
          <w:bCs/>
          <w:sz w:val="36"/>
          <w:szCs w:val="36"/>
        </w:rPr>
      </w:pPr>
      <w:r w:rsidRPr="009D63AE">
        <w:rPr>
          <w:b/>
          <w:bCs/>
          <w:sz w:val="36"/>
          <w:szCs w:val="36"/>
        </w:rPr>
        <w:t xml:space="preserve"> FIGURE 2</w:t>
      </w:r>
      <w:r w:rsidR="00F049FE" w:rsidRPr="009D63AE">
        <w:rPr>
          <w:b/>
          <w:bCs/>
          <w:sz w:val="36"/>
          <w:szCs w:val="36"/>
        </w:rPr>
        <w:t>4</w:t>
      </w:r>
      <w:r w:rsidRPr="009D63AE">
        <w:rPr>
          <w:b/>
          <w:bCs/>
          <w:sz w:val="36"/>
          <w:szCs w:val="36"/>
        </w:rPr>
        <w:t xml:space="preserve"> SERACH FOR BOOKS.................................................</w:t>
      </w:r>
      <w:r w:rsidR="0050528F" w:rsidRPr="009D63AE">
        <w:rPr>
          <w:b/>
          <w:bCs/>
          <w:sz w:val="36"/>
          <w:szCs w:val="36"/>
        </w:rPr>
        <w:t>8</w:t>
      </w:r>
      <w:r w:rsidR="004C30D0" w:rsidRPr="009D63AE">
        <w:rPr>
          <w:b/>
          <w:bCs/>
          <w:sz w:val="36"/>
          <w:szCs w:val="36"/>
        </w:rPr>
        <w:t>0</w:t>
      </w:r>
    </w:p>
    <w:p w14:paraId="08132002" w14:textId="3B4E48A8" w:rsidR="0038563B" w:rsidRPr="009D63AE" w:rsidRDefault="00087F76" w:rsidP="001423FD">
      <w:pPr>
        <w:spacing w:line="240" w:lineRule="auto"/>
        <w:rPr>
          <w:b/>
          <w:bCs/>
          <w:sz w:val="36"/>
          <w:szCs w:val="36"/>
        </w:rPr>
      </w:pPr>
      <w:r w:rsidRPr="009D63AE">
        <w:rPr>
          <w:b/>
          <w:bCs/>
          <w:sz w:val="36"/>
          <w:szCs w:val="36"/>
        </w:rPr>
        <w:t>FIGURE 2</w:t>
      </w:r>
      <w:r w:rsidR="00F049FE" w:rsidRPr="009D63AE">
        <w:rPr>
          <w:b/>
          <w:bCs/>
          <w:sz w:val="36"/>
          <w:szCs w:val="36"/>
        </w:rPr>
        <w:t>5</w:t>
      </w:r>
      <w:r w:rsidRPr="009D63AE">
        <w:rPr>
          <w:b/>
          <w:bCs/>
          <w:sz w:val="36"/>
          <w:szCs w:val="36"/>
        </w:rPr>
        <w:t xml:space="preserve"> NEW USER REGISTRATION........................................ </w:t>
      </w:r>
      <w:r w:rsidR="0033312D" w:rsidRPr="009D63AE">
        <w:rPr>
          <w:b/>
          <w:bCs/>
          <w:sz w:val="36"/>
          <w:szCs w:val="36"/>
        </w:rPr>
        <w:t>8</w:t>
      </w:r>
      <w:r w:rsidR="004C30D0" w:rsidRPr="009D63AE">
        <w:rPr>
          <w:b/>
          <w:bCs/>
          <w:sz w:val="36"/>
          <w:szCs w:val="36"/>
        </w:rPr>
        <w:t>1</w:t>
      </w:r>
    </w:p>
    <w:p w14:paraId="337D1089" w14:textId="314FE960" w:rsidR="0038563B" w:rsidRPr="009D63AE" w:rsidRDefault="00087F76" w:rsidP="001423FD">
      <w:pPr>
        <w:spacing w:line="240" w:lineRule="auto"/>
        <w:rPr>
          <w:b/>
          <w:bCs/>
          <w:sz w:val="36"/>
          <w:szCs w:val="36"/>
        </w:rPr>
      </w:pPr>
      <w:r w:rsidRPr="009D63AE">
        <w:rPr>
          <w:b/>
          <w:bCs/>
          <w:sz w:val="36"/>
          <w:szCs w:val="36"/>
        </w:rPr>
        <w:t>FIGURE 2</w:t>
      </w:r>
      <w:r w:rsidR="00F049FE" w:rsidRPr="009D63AE">
        <w:rPr>
          <w:b/>
          <w:bCs/>
          <w:sz w:val="36"/>
          <w:szCs w:val="36"/>
        </w:rPr>
        <w:t>6</w:t>
      </w:r>
      <w:r w:rsidRPr="009D63AE">
        <w:rPr>
          <w:b/>
          <w:bCs/>
          <w:sz w:val="36"/>
          <w:szCs w:val="36"/>
        </w:rPr>
        <w:t xml:space="preserve"> USER DETAILS.....................................................</w:t>
      </w:r>
      <w:r w:rsidR="00D07885" w:rsidRPr="009D63AE">
        <w:rPr>
          <w:b/>
          <w:bCs/>
          <w:sz w:val="36"/>
          <w:szCs w:val="36"/>
        </w:rPr>
        <w:t>.......</w:t>
      </w:r>
      <w:r w:rsidRPr="009D63AE">
        <w:rPr>
          <w:b/>
          <w:bCs/>
          <w:sz w:val="36"/>
          <w:szCs w:val="36"/>
        </w:rPr>
        <w:t>.</w:t>
      </w:r>
      <w:r w:rsidR="0033312D" w:rsidRPr="009D63AE">
        <w:rPr>
          <w:b/>
          <w:bCs/>
          <w:sz w:val="36"/>
          <w:szCs w:val="36"/>
        </w:rPr>
        <w:t>8</w:t>
      </w:r>
      <w:r w:rsidR="004C30D0" w:rsidRPr="009D63AE">
        <w:rPr>
          <w:b/>
          <w:bCs/>
          <w:sz w:val="36"/>
          <w:szCs w:val="36"/>
        </w:rPr>
        <w:t>2</w:t>
      </w:r>
    </w:p>
    <w:p w14:paraId="1CA91F7A" w14:textId="61B8C517" w:rsidR="0038563B" w:rsidRPr="009D63AE" w:rsidRDefault="00087F76" w:rsidP="001423FD">
      <w:pPr>
        <w:spacing w:line="240" w:lineRule="auto"/>
        <w:rPr>
          <w:b/>
          <w:bCs/>
          <w:sz w:val="36"/>
          <w:szCs w:val="36"/>
        </w:rPr>
      </w:pPr>
      <w:r w:rsidRPr="009D63AE">
        <w:rPr>
          <w:b/>
          <w:bCs/>
          <w:sz w:val="36"/>
          <w:szCs w:val="36"/>
        </w:rPr>
        <w:t>FIGURE 2</w:t>
      </w:r>
      <w:r w:rsidR="000C7C3B" w:rsidRPr="009D63AE">
        <w:rPr>
          <w:b/>
          <w:bCs/>
          <w:sz w:val="36"/>
          <w:szCs w:val="36"/>
        </w:rPr>
        <w:t xml:space="preserve">7 </w:t>
      </w:r>
      <w:r w:rsidRPr="009D63AE">
        <w:rPr>
          <w:b/>
          <w:bCs/>
          <w:sz w:val="36"/>
          <w:szCs w:val="36"/>
        </w:rPr>
        <w:t>SHOPPING CART.........................................................</w:t>
      </w:r>
      <w:r w:rsidR="0033312D" w:rsidRPr="009D63AE">
        <w:rPr>
          <w:b/>
          <w:bCs/>
          <w:sz w:val="36"/>
          <w:szCs w:val="36"/>
        </w:rPr>
        <w:t>8</w:t>
      </w:r>
      <w:r w:rsidR="004C30D0" w:rsidRPr="009D63AE">
        <w:rPr>
          <w:b/>
          <w:bCs/>
          <w:sz w:val="36"/>
          <w:szCs w:val="36"/>
        </w:rPr>
        <w:t>3</w:t>
      </w:r>
    </w:p>
    <w:p w14:paraId="0CE7C373" w14:textId="7C18DE52" w:rsidR="0038563B" w:rsidRPr="009D63AE" w:rsidRDefault="00087F76" w:rsidP="001423FD">
      <w:pPr>
        <w:spacing w:line="240" w:lineRule="auto"/>
        <w:rPr>
          <w:b/>
          <w:bCs/>
          <w:sz w:val="36"/>
          <w:szCs w:val="36"/>
        </w:rPr>
      </w:pPr>
      <w:r w:rsidRPr="009D63AE">
        <w:rPr>
          <w:b/>
          <w:bCs/>
          <w:sz w:val="36"/>
          <w:szCs w:val="36"/>
        </w:rPr>
        <w:t xml:space="preserve"> FIGURE </w:t>
      </w:r>
      <w:r w:rsidR="000C7C3B" w:rsidRPr="009D63AE">
        <w:rPr>
          <w:b/>
          <w:bCs/>
          <w:sz w:val="36"/>
          <w:szCs w:val="36"/>
        </w:rPr>
        <w:t>28</w:t>
      </w:r>
      <w:r w:rsidRPr="009D63AE">
        <w:rPr>
          <w:b/>
          <w:bCs/>
          <w:sz w:val="36"/>
          <w:szCs w:val="36"/>
        </w:rPr>
        <w:t xml:space="preserve"> ORDER DETAILS..................................................</w:t>
      </w:r>
      <w:r w:rsidR="00D07885" w:rsidRPr="009D63AE">
        <w:rPr>
          <w:b/>
          <w:bCs/>
          <w:sz w:val="36"/>
          <w:szCs w:val="36"/>
        </w:rPr>
        <w:t>.......</w:t>
      </w:r>
      <w:r w:rsidR="0033312D" w:rsidRPr="009D63AE">
        <w:rPr>
          <w:b/>
          <w:bCs/>
          <w:sz w:val="36"/>
          <w:szCs w:val="36"/>
        </w:rPr>
        <w:t>8</w:t>
      </w:r>
      <w:r w:rsidR="004C30D0" w:rsidRPr="009D63AE">
        <w:rPr>
          <w:b/>
          <w:bCs/>
          <w:sz w:val="36"/>
          <w:szCs w:val="36"/>
        </w:rPr>
        <w:t>4</w:t>
      </w:r>
    </w:p>
    <w:p w14:paraId="1ECA2F86" w14:textId="2173D74C" w:rsidR="0038563B" w:rsidRPr="009D63AE" w:rsidRDefault="00087F76" w:rsidP="001423FD">
      <w:pPr>
        <w:spacing w:line="240" w:lineRule="auto"/>
        <w:rPr>
          <w:b/>
          <w:bCs/>
          <w:sz w:val="36"/>
          <w:szCs w:val="36"/>
        </w:rPr>
      </w:pPr>
      <w:r w:rsidRPr="009D63AE">
        <w:rPr>
          <w:b/>
          <w:bCs/>
          <w:sz w:val="36"/>
          <w:szCs w:val="36"/>
        </w:rPr>
        <w:t xml:space="preserve">FIGURE </w:t>
      </w:r>
      <w:r w:rsidR="000C7C3B" w:rsidRPr="009D63AE">
        <w:rPr>
          <w:b/>
          <w:bCs/>
          <w:sz w:val="36"/>
          <w:szCs w:val="36"/>
        </w:rPr>
        <w:t xml:space="preserve">29 </w:t>
      </w:r>
      <w:r w:rsidRPr="009D63AE">
        <w:rPr>
          <w:b/>
          <w:bCs/>
          <w:sz w:val="36"/>
          <w:szCs w:val="36"/>
        </w:rPr>
        <w:t>SHIPPING DETAILS.............................................</w:t>
      </w:r>
      <w:r w:rsidR="00D07885" w:rsidRPr="009D63AE">
        <w:rPr>
          <w:b/>
          <w:bCs/>
          <w:sz w:val="36"/>
          <w:szCs w:val="36"/>
        </w:rPr>
        <w:t>........</w:t>
      </w:r>
      <w:r w:rsidRPr="009D63AE">
        <w:rPr>
          <w:b/>
          <w:bCs/>
          <w:sz w:val="36"/>
          <w:szCs w:val="36"/>
        </w:rPr>
        <w:t>.</w:t>
      </w:r>
      <w:r w:rsidR="0033312D" w:rsidRPr="009D63AE">
        <w:rPr>
          <w:b/>
          <w:bCs/>
          <w:sz w:val="36"/>
          <w:szCs w:val="36"/>
        </w:rPr>
        <w:t>8</w:t>
      </w:r>
      <w:r w:rsidR="004C30D0" w:rsidRPr="009D63AE">
        <w:rPr>
          <w:b/>
          <w:bCs/>
          <w:sz w:val="36"/>
          <w:szCs w:val="36"/>
        </w:rPr>
        <w:t>5</w:t>
      </w:r>
    </w:p>
    <w:p w14:paraId="56E3B647" w14:textId="39EEDBE5" w:rsidR="0038563B" w:rsidRPr="009D63AE" w:rsidRDefault="00087F76" w:rsidP="001423FD">
      <w:pPr>
        <w:spacing w:line="240" w:lineRule="auto"/>
        <w:rPr>
          <w:b/>
          <w:bCs/>
          <w:sz w:val="36"/>
          <w:szCs w:val="36"/>
        </w:rPr>
      </w:pPr>
      <w:r w:rsidRPr="009D63AE">
        <w:rPr>
          <w:b/>
          <w:bCs/>
          <w:sz w:val="36"/>
          <w:szCs w:val="36"/>
        </w:rPr>
        <w:t xml:space="preserve"> FIGURE 3</w:t>
      </w:r>
      <w:r w:rsidR="000C7C3B" w:rsidRPr="009D63AE">
        <w:rPr>
          <w:b/>
          <w:bCs/>
          <w:sz w:val="36"/>
          <w:szCs w:val="36"/>
        </w:rPr>
        <w:t xml:space="preserve">0 </w:t>
      </w:r>
      <w:r w:rsidRPr="009D63AE">
        <w:rPr>
          <w:b/>
          <w:bCs/>
          <w:sz w:val="36"/>
          <w:szCs w:val="36"/>
        </w:rPr>
        <w:t>CHECK OUT.............................................................</w:t>
      </w:r>
      <w:r w:rsidR="00D07885" w:rsidRPr="009D63AE">
        <w:rPr>
          <w:b/>
          <w:bCs/>
          <w:sz w:val="36"/>
          <w:szCs w:val="36"/>
        </w:rPr>
        <w:t>..</w:t>
      </w:r>
      <w:r w:rsidRPr="009D63AE">
        <w:rPr>
          <w:b/>
          <w:bCs/>
          <w:sz w:val="36"/>
          <w:szCs w:val="36"/>
        </w:rPr>
        <w:t>.</w:t>
      </w:r>
      <w:r w:rsidR="0033312D" w:rsidRPr="009D63AE">
        <w:rPr>
          <w:b/>
          <w:bCs/>
          <w:sz w:val="36"/>
          <w:szCs w:val="36"/>
        </w:rPr>
        <w:t>8</w:t>
      </w:r>
      <w:r w:rsidR="004C30D0" w:rsidRPr="009D63AE">
        <w:rPr>
          <w:b/>
          <w:bCs/>
          <w:sz w:val="36"/>
          <w:szCs w:val="36"/>
        </w:rPr>
        <w:t>6</w:t>
      </w:r>
    </w:p>
    <w:p w14:paraId="12B36160" w14:textId="3607C85A" w:rsidR="0038563B" w:rsidRPr="009D63AE" w:rsidRDefault="00087F76" w:rsidP="001423FD">
      <w:pPr>
        <w:spacing w:line="240" w:lineRule="auto"/>
        <w:rPr>
          <w:b/>
          <w:bCs/>
          <w:sz w:val="36"/>
          <w:szCs w:val="36"/>
        </w:rPr>
      </w:pPr>
      <w:r w:rsidRPr="009D63AE">
        <w:rPr>
          <w:b/>
          <w:bCs/>
          <w:sz w:val="36"/>
          <w:szCs w:val="36"/>
        </w:rPr>
        <w:t xml:space="preserve"> FIGURE 3</w:t>
      </w:r>
      <w:r w:rsidR="000C7C3B" w:rsidRPr="009D63AE">
        <w:rPr>
          <w:b/>
          <w:bCs/>
          <w:sz w:val="36"/>
          <w:szCs w:val="36"/>
        </w:rPr>
        <w:t>1</w:t>
      </w:r>
      <w:r w:rsidRPr="009D63AE">
        <w:rPr>
          <w:b/>
          <w:bCs/>
          <w:sz w:val="36"/>
          <w:szCs w:val="36"/>
        </w:rPr>
        <w:t xml:space="preserve"> ORDER CONFIRMATION..........................................</w:t>
      </w:r>
      <w:r w:rsidR="00D07885" w:rsidRPr="009D63AE">
        <w:rPr>
          <w:b/>
          <w:bCs/>
          <w:sz w:val="36"/>
          <w:szCs w:val="36"/>
        </w:rPr>
        <w:t>..</w:t>
      </w:r>
      <w:r w:rsidR="0033312D" w:rsidRPr="009D63AE">
        <w:rPr>
          <w:b/>
          <w:bCs/>
          <w:sz w:val="36"/>
          <w:szCs w:val="36"/>
        </w:rPr>
        <w:t>87</w:t>
      </w:r>
    </w:p>
    <w:p w14:paraId="3F5034FC" w14:textId="639E0520" w:rsidR="001423FD" w:rsidRPr="009D63AE" w:rsidRDefault="00087F76" w:rsidP="001423FD">
      <w:pPr>
        <w:spacing w:line="240" w:lineRule="auto"/>
        <w:rPr>
          <w:b/>
          <w:bCs/>
          <w:sz w:val="36"/>
          <w:szCs w:val="36"/>
        </w:rPr>
      </w:pPr>
      <w:r w:rsidRPr="009D63AE">
        <w:rPr>
          <w:b/>
          <w:bCs/>
          <w:sz w:val="36"/>
          <w:szCs w:val="36"/>
        </w:rPr>
        <w:t>FIGURE 3</w:t>
      </w:r>
      <w:r w:rsidR="000C7C3B" w:rsidRPr="009D63AE">
        <w:rPr>
          <w:b/>
          <w:bCs/>
          <w:sz w:val="36"/>
          <w:szCs w:val="36"/>
        </w:rPr>
        <w:t>2</w:t>
      </w:r>
      <w:r w:rsidRPr="009D63AE">
        <w:rPr>
          <w:b/>
          <w:bCs/>
          <w:sz w:val="36"/>
          <w:szCs w:val="36"/>
        </w:rPr>
        <w:t xml:space="preserve"> UPDATED INVENTORY AFTER ORDER PLACEMENT......</w:t>
      </w:r>
      <w:r w:rsidR="002A6748" w:rsidRPr="009D63AE">
        <w:rPr>
          <w:b/>
          <w:bCs/>
          <w:sz w:val="36"/>
          <w:szCs w:val="36"/>
        </w:rPr>
        <w:t>8</w:t>
      </w:r>
      <w:r w:rsidR="004C30D0" w:rsidRPr="009D63AE">
        <w:rPr>
          <w:b/>
          <w:bCs/>
          <w:sz w:val="36"/>
          <w:szCs w:val="36"/>
        </w:rPr>
        <w:t>7</w:t>
      </w:r>
    </w:p>
    <w:p w14:paraId="34E22A67" w14:textId="1044CE1F" w:rsidR="001423FD" w:rsidRPr="009D63AE" w:rsidRDefault="00087F76" w:rsidP="001423FD">
      <w:pPr>
        <w:spacing w:line="240" w:lineRule="auto"/>
        <w:rPr>
          <w:b/>
          <w:bCs/>
          <w:sz w:val="36"/>
          <w:szCs w:val="36"/>
        </w:rPr>
      </w:pPr>
      <w:r w:rsidRPr="009D63AE">
        <w:rPr>
          <w:b/>
          <w:bCs/>
          <w:sz w:val="36"/>
          <w:szCs w:val="36"/>
        </w:rPr>
        <w:t xml:space="preserve"> FIGURE 3</w:t>
      </w:r>
      <w:r w:rsidR="000C7C3B" w:rsidRPr="009D63AE">
        <w:rPr>
          <w:b/>
          <w:bCs/>
          <w:sz w:val="36"/>
          <w:szCs w:val="36"/>
        </w:rPr>
        <w:t>3</w:t>
      </w:r>
      <w:r w:rsidRPr="009D63AE">
        <w:rPr>
          <w:b/>
          <w:bCs/>
          <w:sz w:val="36"/>
          <w:szCs w:val="36"/>
        </w:rPr>
        <w:t xml:space="preserve"> PURCHASE HISTORY.............</w:t>
      </w:r>
      <w:r w:rsidR="002A6748" w:rsidRPr="009D63AE">
        <w:rPr>
          <w:b/>
          <w:bCs/>
          <w:sz w:val="36"/>
          <w:szCs w:val="36"/>
        </w:rPr>
        <w:t>.......................................</w:t>
      </w:r>
      <w:r w:rsidR="00444879" w:rsidRPr="009D63AE">
        <w:rPr>
          <w:b/>
          <w:bCs/>
          <w:sz w:val="36"/>
          <w:szCs w:val="36"/>
        </w:rPr>
        <w:t>88</w:t>
      </w:r>
    </w:p>
    <w:p w14:paraId="7813B653" w14:textId="4A55C6E0" w:rsidR="001423FD" w:rsidRPr="009D63AE" w:rsidRDefault="00087F76" w:rsidP="001423FD">
      <w:pPr>
        <w:spacing w:line="240" w:lineRule="auto"/>
        <w:rPr>
          <w:b/>
          <w:bCs/>
          <w:sz w:val="36"/>
          <w:szCs w:val="36"/>
        </w:rPr>
      </w:pPr>
      <w:r w:rsidRPr="009D63AE">
        <w:rPr>
          <w:b/>
          <w:bCs/>
          <w:sz w:val="36"/>
          <w:szCs w:val="36"/>
        </w:rPr>
        <w:t>FIGURE 3</w:t>
      </w:r>
      <w:r w:rsidR="000C7C3B" w:rsidRPr="009D63AE">
        <w:rPr>
          <w:b/>
          <w:bCs/>
          <w:sz w:val="36"/>
          <w:szCs w:val="36"/>
        </w:rPr>
        <w:t>4</w:t>
      </w:r>
      <w:r w:rsidRPr="009D63AE">
        <w:rPr>
          <w:b/>
          <w:bCs/>
          <w:sz w:val="36"/>
          <w:szCs w:val="36"/>
        </w:rPr>
        <w:t xml:space="preserve"> BOOK DETAILS........................................................</w:t>
      </w:r>
      <w:r w:rsidR="00D07885" w:rsidRPr="009D63AE">
        <w:rPr>
          <w:b/>
          <w:bCs/>
          <w:sz w:val="36"/>
          <w:szCs w:val="36"/>
        </w:rPr>
        <w:t>...</w:t>
      </w:r>
      <w:r w:rsidR="00444879" w:rsidRPr="009D63AE">
        <w:rPr>
          <w:b/>
          <w:bCs/>
          <w:sz w:val="36"/>
          <w:szCs w:val="36"/>
        </w:rPr>
        <w:t>..89</w:t>
      </w:r>
    </w:p>
    <w:p w14:paraId="59F81D8F" w14:textId="3B0B5492" w:rsidR="001423FD" w:rsidRPr="009D63AE" w:rsidRDefault="00087F76" w:rsidP="001423FD">
      <w:pPr>
        <w:spacing w:line="240" w:lineRule="auto"/>
        <w:rPr>
          <w:b/>
          <w:bCs/>
          <w:sz w:val="36"/>
          <w:szCs w:val="36"/>
        </w:rPr>
      </w:pPr>
      <w:r w:rsidRPr="009D63AE">
        <w:rPr>
          <w:b/>
          <w:bCs/>
          <w:sz w:val="36"/>
          <w:szCs w:val="36"/>
        </w:rPr>
        <w:t xml:space="preserve"> FIGURE 3</w:t>
      </w:r>
      <w:r w:rsidR="000C7C3B" w:rsidRPr="009D63AE">
        <w:rPr>
          <w:b/>
          <w:bCs/>
          <w:sz w:val="36"/>
          <w:szCs w:val="36"/>
        </w:rPr>
        <w:t>5</w:t>
      </w:r>
      <w:r w:rsidRPr="009D63AE">
        <w:rPr>
          <w:b/>
          <w:bCs/>
          <w:sz w:val="36"/>
          <w:szCs w:val="36"/>
        </w:rPr>
        <w:t xml:space="preserve"> ADMINISTRATOR - MODIFY BOOKS.........................</w:t>
      </w:r>
      <w:r w:rsidR="00D07885" w:rsidRPr="009D63AE">
        <w:rPr>
          <w:b/>
          <w:bCs/>
          <w:sz w:val="36"/>
          <w:szCs w:val="36"/>
        </w:rPr>
        <w:t>..</w:t>
      </w:r>
      <w:r w:rsidRPr="009D63AE">
        <w:rPr>
          <w:b/>
          <w:bCs/>
          <w:sz w:val="36"/>
          <w:szCs w:val="36"/>
        </w:rPr>
        <w:t>.</w:t>
      </w:r>
      <w:r w:rsidR="00744316" w:rsidRPr="009D63AE">
        <w:rPr>
          <w:b/>
          <w:bCs/>
          <w:sz w:val="36"/>
          <w:szCs w:val="36"/>
        </w:rPr>
        <w:t>9</w:t>
      </w:r>
      <w:r w:rsidR="00444879" w:rsidRPr="009D63AE">
        <w:rPr>
          <w:b/>
          <w:bCs/>
          <w:sz w:val="36"/>
          <w:szCs w:val="36"/>
        </w:rPr>
        <w:t>0</w:t>
      </w:r>
    </w:p>
    <w:p w14:paraId="0307340C" w14:textId="1A869B1B" w:rsidR="001423FD" w:rsidRPr="009D63AE" w:rsidRDefault="00087F76" w:rsidP="001423FD">
      <w:pPr>
        <w:spacing w:line="240" w:lineRule="auto"/>
        <w:rPr>
          <w:b/>
          <w:bCs/>
          <w:sz w:val="36"/>
          <w:szCs w:val="36"/>
        </w:rPr>
      </w:pPr>
      <w:r w:rsidRPr="009D63AE">
        <w:rPr>
          <w:b/>
          <w:bCs/>
          <w:sz w:val="36"/>
          <w:szCs w:val="36"/>
        </w:rPr>
        <w:t>FIGURE 3</w:t>
      </w:r>
      <w:r w:rsidR="000C7C3B" w:rsidRPr="009D63AE">
        <w:rPr>
          <w:b/>
          <w:bCs/>
          <w:sz w:val="36"/>
          <w:szCs w:val="36"/>
        </w:rPr>
        <w:t>6</w:t>
      </w:r>
      <w:r w:rsidRPr="009D63AE">
        <w:rPr>
          <w:b/>
          <w:bCs/>
          <w:sz w:val="36"/>
          <w:szCs w:val="36"/>
        </w:rPr>
        <w:t xml:space="preserve"> DETAILS ABOUT NEW BOOK........................................</w:t>
      </w:r>
      <w:r w:rsidR="00744316" w:rsidRPr="009D63AE">
        <w:rPr>
          <w:b/>
          <w:bCs/>
          <w:sz w:val="36"/>
          <w:szCs w:val="36"/>
        </w:rPr>
        <w:t>9</w:t>
      </w:r>
      <w:r w:rsidR="00444879" w:rsidRPr="009D63AE">
        <w:rPr>
          <w:b/>
          <w:bCs/>
          <w:sz w:val="36"/>
          <w:szCs w:val="36"/>
        </w:rPr>
        <w:t>1</w:t>
      </w:r>
    </w:p>
    <w:p w14:paraId="02A0E936" w14:textId="7E89DEB8" w:rsidR="007E0F05" w:rsidRDefault="00087F76" w:rsidP="001423FD">
      <w:pPr>
        <w:spacing w:line="240" w:lineRule="auto"/>
        <w:rPr>
          <w:b/>
          <w:bCs/>
          <w:sz w:val="40"/>
          <w:szCs w:val="40"/>
          <w:lang w:val="en-US"/>
        </w:rPr>
      </w:pPr>
      <w:r w:rsidRPr="009D63AE">
        <w:rPr>
          <w:b/>
          <w:bCs/>
          <w:sz w:val="36"/>
          <w:szCs w:val="36"/>
        </w:rPr>
        <w:t>FIGURE 3</w:t>
      </w:r>
      <w:r w:rsidR="000C7C3B" w:rsidRPr="009D63AE">
        <w:rPr>
          <w:b/>
          <w:bCs/>
          <w:sz w:val="36"/>
          <w:szCs w:val="36"/>
        </w:rPr>
        <w:t>7</w:t>
      </w:r>
      <w:r w:rsidRPr="009D63AE">
        <w:rPr>
          <w:b/>
          <w:bCs/>
          <w:sz w:val="36"/>
          <w:szCs w:val="36"/>
        </w:rPr>
        <w:t xml:space="preserve"> UPDATED INVENTORY...............................................</w:t>
      </w:r>
      <w:r w:rsidR="00744316" w:rsidRPr="009D63AE">
        <w:rPr>
          <w:b/>
          <w:bCs/>
          <w:sz w:val="36"/>
          <w:szCs w:val="36"/>
        </w:rPr>
        <w:t>...9</w:t>
      </w:r>
      <w:r w:rsidR="00444879" w:rsidRPr="009D63AE">
        <w:rPr>
          <w:b/>
          <w:bCs/>
          <w:sz w:val="36"/>
          <w:szCs w:val="36"/>
        </w:rPr>
        <w:t>2</w:t>
      </w:r>
      <w:r w:rsidR="00704DCF">
        <w:rPr>
          <w:b/>
          <w:bCs/>
          <w:sz w:val="40"/>
          <w:szCs w:val="40"/>
          <w:lang w:val="en-US"/>
        </w:rPr>
        <w:br w:type="page"/>
      </w:r>
    </w:p>
    <w:p w14:paraId="6B432468" w14:textId="77777777" w:rsidR="00452E51" w:rsidRPr="00130EA8" w:rsidRDefault="00452E51">
      <w:pPr>
        <w:rPr>
          <w:b/>
          <w:bCs/>
          <w:sz w:val="40"/>
          <w:szCs w:val="40"/>
          <w:lang w:val="en-US"/>
        </w:rPr>
      </w:pPr>
    </w:p>
    <w:p w14:paraId="0612A826" w14:textId="77777777" w:rsidR="0062524F" w:rsidRPr="00851060" w:rsidRDefault="003218A8" w:rsidP="00282F4B">
      <w:pPr>
        <w:jc w:val="both"/>
        <w:rPr>
          <w:b/>
          <w:bCs/>
          <w:color w:val="FF0000"/>
          <w:sz w:val="52"/>
          <w:szCs w:val="52"/>
          <w:u w:val="single"/>
          <w:lang w:val="en-US"/>
        </w:rPr>
      </w:pPr>
      <w:r w:rsidRPr="00851060">
        <w:rPr>
          <w:b/>
          <w:bCs/>
          <w:color w:val="FF0000"/>
          <w:sz w:val="52"/>
          <w:szCs w:val="52"/>
          <w:u w:val="single"/>
        </w:rPr>
        <w:t xml:space="preserve">Design and Implementation of E-Commerce Site for </w:t>
      </w:r>
      <w:r w:rsidRPr="00851060">
        <w:rPr>
          <w:b/>
          <w:bCs/>
          <w:color w:val="FF0000"/>
          <w:sz w:val="52"/>
          <w:szCs w:val="52"/>
          <w:u w:val="single"/>
          <w:lang w:val="en-US"/>
        </w:rPr>
        <w:t>Online shopping</w:t>
      </w:r>
    </w:p>
    <w:p w14:paraId="53131F1B" w14:textId="64C1B740" w:rsidR="00E25FEA" w:rsidRPr="00B25689" w:rsidRDefault="00B25689" w:rsidP="00E96C4B">
      <w:pPr>
        <w:spacing w:line="240" w:lineRule="auto"/>
        <w:jc w:val="both"/>
        <w:rPr>
          <w:sz w:val="36"/>
          <w:szCs w:val="36"/>
          <w:lang w:val="en-US"/>
        </w:rPr>
      </w:pPr>
      <w:r w:rsidRPr="00B25689">
        <w:rPr>
          <w:b/>
          <w:bCs/>
          <w:color w:val="538135" w:themeColor="accent6" w:themeShade="BF"/>
          <w:sz w:val="44"/>
          <w:szCs w:val="44"/>
          <w:u w:val="single"/>
          <w:lang w:val="en-US"/>
        </w:rPr>
        <w:t>INTRODUCTION</w:t>
      </w:r>
      <w:r w:rsidR="00A925D7">
        <w:rPr>
          <w:sz w:val="36"/>
          <w:szCs w:val="36"/>
          <w:lang w:val="en-US"/>
        </w:rPr>
        <w:tab/>
      </w:r>
      <w:r w:rsidR="00A925D7">
        <w:rPr>
          <w:sz w:val="36"/>
          <w:szCs w:val="36"/>
          <w:lang w:val="en-US"/>
        </w:rPr>
        <w:tab/>
      </w:r>
      <w:r w:rsidR="00A925D7">
        <w:rPr>
          <w:sz w:val="36"/>
          <w:szCs w:val="36"/>
          <w:lang w:val="en-US"/>
        </w:rPr>
        <w:tab/>
      </w:r>
      <w:r w:rsidR="00A925D7">
        <w:rPr>
          <w:sz w:val="36"/>
          <w:szCs w:val="36"/>
          <w:lang w:val="en-US"/>
        </w:rPr>
        <w:tab/>
      </w:r>
      <w:r w:rsidR="00A925D7">
        <w:rPr>
          <w:sz w:val="36"/>
          <w:szCs w:val="36"/>
          <w:lang w:val="en-US"/>
        </w:rPr>
        <w:tab/>
      </w:r>
      <w:r w:rsidR="00A925D7">
        <w:rPr>
          <w:sz w:val="36"/>
          <w:szCs w:val="36"/>
          <w:lang w:val="en-US"/>
        </w:rPr>
        <w:tab/>
      </w:r>
      <w:r w:rsidR="00A925D7">
        <w:rPr>
          <w:sz w:val="36"/>
          <w:szCs w:val="36"/>
          <w:lang w:val="en-US"/>
        </w:rPr>
        <w:tab/>
      </w:r>
      <w:r w:rsidR="00A925D7">
        <w:rPr>
          <w:sz w:val="36"/>
          <w:szCs w:val="36"/>
          <w:lang w:val="en-US"/>
        </w:rPr>
        <w:tab/>
      </w:r>
      <w:r w:rsidR="0062524F">
        <w:rPr>
          <w:sz w:val="36"/>
          <w:szCs w:val="36"/>
          <w:lang w:val="en-US"/>
        </w:rPr>
        <w:tab/>
      </w:r>
      <w:r w:rsidR="0062524F">
        <w:rPr>
          <w:sz w:val="36"/>
          <w:szCs w:val="36"/>
          <w:lang w:val="en-US"/>
        </w:rPr>
        <w:tab/>
      </w:r>
      <w:r w:rsidR="00A925D7" w:rsidRPr="00A925D7">
        <w:rPr>
          <w:sz w:val="36"/>
          <w:szCs w:val="36"/>
        </w:rPr>
        <w:t>The business-to-consumer aspect of electronic commerce (e-commerce) is the most visible business use of the World Wide Web. The primary goal of an e-commerce site is to sell goods and services online.</w:t>
      </w:r>
      <w:r w:rsidR="00A925D7">
        <w:rPr>
          <w:sz w:val="36"/>
          <w:szCs w:val="36"/>
        </w:rPr>
        <w:tab/>
      </w:r>
      <w:r w:rsidR="00A925D7">
        <w:rPr>
          <w:sz w:val="36"/>
          <w:szCs w:val="36"/>
        </w:rPr>
        <w:tab/>
      </w:r>
      <w:r w:rsidR="00A925D7">
        <w:rPr>
          <w:sz w:val="36"/>
          <w:szCs w:val="36"/>
        </w:rPr>
        <w:tab/>
      </w:r>
      <w:r w:rsidR="00A925D7">
        <w:rPr>
          <w:sz w:val="36"/>
          <w:szCs w:val="36"/>
        </w:rPr>
        <w:tab/>
      </w:r>
      <w:r w:rsidR="00A925D7">
        <w:rPr>
          <w:sz w:val="36"/>
          <w:szCs w:val="36"/>
        </w:rPr>
        <w:tab/>
      </w:r>
      <w:r w:rsidR="00A925D7">
        <w:rPr>
          <w:sz w:val="36"/>
          <w:szCs w:val="36"/>
        </w:rPr>
        <w:tab/>
      </w:r>
      <w:r w:rsidR="00A925D7">
        <w:rPr>
          <w:sz w:val="36"/>
          <w:szCs w:val="36"/>
        </w:rPr>
        <w:tab/>
      </w:r>
      <w:r w:rsidR="00A925D7">
        <w:rPr>
          <w:sz w:val="36"/>
          <w:szCs w:val="36"/>
        </w:rPr>
        <w:tab/>
      </w:r>
      <w:r w:rsidR="00A925D7">
        <w:rPr>
          <w:sz w:val="36"/>
          <w:szCs w:val="36"/>
        </w:rPr>
        <w:tab/>
      </w:r>
      <w:r w:rsidR="00A925D7">
        <w:rPr>
          <w:sz w:val="36"/>
          <w:szCs w:val="36"/>
        </w:rPr>
        <w:tab/>
      </w:r>
      <w:r w:rsidR="00A925D7">
        <w:rPr>
          <w:sz w:val="36"/>
          <w:szCs w:val="36"/>
        </w:rPr>
        <w:tab/>
      </w:r>
      <w:r w:rsidR="00A925D7">
        <w:rPr>
          <w:sz w:val="36"/>
          <w:szCs w:val="36"/>
        </w:rPr>
        <w:tab/>
      </w:r>
      <w:r w:rsidR="00A925D7">
        <w:rPr>
          <w:sz w:val="36"/>
          <w:szCs w:val="36"/>
        </w:rPr>
        <w:tab/>
      </w:r>
      <w:r w:rsidR="00A925D7">
        <w:rPr>
          <w:sz w:val="36"/>
          <w:szCs w:val="36"/>
        </w:rPr>
        <w:tab/>
      </w:r>
      <w:r w:rsidR="00A925D7" w:rsidRPr="00A925D7">
        <w:rPr>
          <w:sz w:val="36"/>
          <w:szCs w:val="36"/>
        </w:rPr>
        <w:t>This project deals with developing an e-commerce website for Online Book Sale. It provides the user with a catalog of different books available for purchase in the store. In order to facilitate online purchase a shopping cart is provided to the user. The system is implemented using a 3-tier approach, with a backend database, a middle tier of Microsoft Internet Information Services (IIS) and ASP.NET, and a web browser as the frontend client. In order to develop an e-commerce website, a number of Technologies must be studied and understood. These include multi-tiered architecture, server and clientside scripting techniques, implementation technologies such as ASP.NET, programming language (such as C#, VB.NET), relational databases (such as MySQL, Access). This is a project with the objective to develop a basic website where a consumer is provided with a shopping cart application and also to know about the technologies used to develop such an application. This document will discuss each of the underlying technologies to create and implement an e-commerce website.</w:t>
      </w:r>
    </w:p>
    <w:p w14:paraId="4C2EB47C" w14:textId="77777777" w:rsidR="00EE7A9F" w:rsidRPr="00A925D7" w:rsidRDefault="00EE7A9F" w:rsidP="00E96C4B">
      <w:pPr>
        <w:spacing w:line="240" w:lineRule="auto"/>
        <w:jc w:val="both"/>
        <w:rPr>
          <w:sz w:val="36"/>
          <w:szCs w:val="36"/>
          <w:lang w:val="en-US"/>
        </w:rPr>
      </w:pPr>
    </w:p>
    <w:p w14:paraId="20FE5DB4" w14:textId="77777777" w:rsidR="00312A33" w:rsidRDefault="00312A33" w:rsidP="00E96C4B">
      <w:pPr>
        <w:spacing w:line="240" w:lineRule="auto"/>
        <w:jc w:val="both"/>
        <w:rPr>
          <w:sz w:val="36"/>
          <w:szCs w:val="36"/>
          <w:lang w:val="en-US"/>
        </w:rPr>
      </w:pPr>
    </w:p>
    <w:p w14:paraId="5EB014A3" w14:textId="77777777" w:rsidR="00DF4070" w:rsidRDefault="00DF4070" w:rsidP="00E96C4B">
      <w:pPr>
        <w:spacing w:line="240" w:lineRule="auto"/>
        <w:jc w:val="both"/>
        <w:rPr>
          <w:sz w:val="36"/>
          <w:szCs w:val="36"/>
          <w:lang w:val="en-US"/>
        </w:rPr>
      </w:pPr>
    </w:p>
    <w:p w14:paraId="4383659F" w14:textId="77777777" w:rsidR="00DF4070" w:rsidRDefault="00DF4070" w:rsidP="00E96C4B">
      <w:pPr>
        <w:spacing w:line="240" w:lineRule="auto"/>
        <w:jc w:val="both"/>
        <w:rPr>
          <w:sz w:val="36"/>
          <w:szCs w:val="36"/>
          <w:lang w:val="en-US"/>
        </w:rPr>
      </w:pPr>
    </w:p>
    <w:p w14:paraId="454AE95D" w14:textId="77777777" w:rsidR="00DF4070" w:rsidRDefault="00DF4070" w:rsidP="00E96C4B">
      <w:pPr>
        <w:spacing w:line="240" w:lineRule="auto"/>
        <w:jc w:val="both"/>
        <w:rPr>
          <w:sz w:val="36"/>
          <w:szCs w:val="36"/>
          <w:lang w:val="en-US"/>
        </w:rPr>
      </w:pPr>
    </w:p>
    <w:p w14:paraId="714619E7" w14:textId="2448C0AC" w:rsidR="00312A33" w:rsidRPr="00282F4B" w:rsidRDefault="00312A33" w:rsidP="00E96C4B">
      <w:pPr>
        <w:spacing w:line="240" w:lineRule="auto"/>
        <w:jc w:val="both"/>
        <w:rPr>
          <w:b/>
          <w:bCs/>
          <w:color w:val="FF0000"/>
          <w:sz w:val="44"/>
          <w:szCs w:val="44"/>
          <w:u w:val="single"/>
          <w:lang w:val="en-US"/>
        </w:rPr>
      </w:pPr>
      <w:r>
        <w:rPr>
          <w:sz w:val="36"/>
          <w:szCs w:val="36"/>
          <w:lang w:val="en-US"/>
        </w:rPr>
        <w:tab/>
      </w:r>
      <w:r>
        <w:rPr>
          <w:sz w:val="36"/>
          <w:szCs w:val="36"/>
          <w:lang w:val="en-US"/>
        </w:rPr>
        <w:tab/>
      </w:r>
      <w:r>
        <w:rPr>
          <w:sz w:val="36"/>
          <w:szCs w:val="36"/>
          <w:lang w:val="en-US"/>
        </w:rPr>
        <w:tab/>
      </w:r>
      <w:r>
        <w:rPr>
          <w:sz w:val="36"/>
          <w:szCs w:val="36"/>
          <w:lang w:val="en-US"/>
        </w:rPr>
        <w:tab/>
      </w:r>
      <w:r w:rsidRPr="00282F4B">
        <w:rPr>
          <w:b/>
          <w:bCs/>
          <w:color w:val="FF0000"/>
          <w:sz w:val="44"/>
          <w:szCs w:val="44"/>
          <w:u w:val="single"/>
          <w:lang w:val="en-US"/>
        </w:rPr>
        <w:t>ABSTRACT</w:t>
      </w:r>
    </w:p>
    <w:p w14:paraId="6519B4F4" w14:textId="77777777" w:rsidR="00312A33" w:rsidRPr="00282F4B" w:rsidRDefault="00312A33" w:rsidP="00E96C4B">
      <w:pPr>
        <w:spacing w:line="240" w:lineRule="auto"/>
        <w:jc w:val="both"/>
        <w:rPr>
          <w:color w:val="FF0000"/>
          <w:sz w:val="36"/>
          <w:szCs w:val="36"/>
          <w:u w:val="single"/>
          <w:lang w:val="en-US"/>
        </w:rPr>
      </w:pPr>
    </w:p>
    <w:p w14:paraId="1F9D2308" w14:textId="295CB85E" w:rsidR="00E25FEA" w:rsidRPr="00E25FEA" w:rsidRDefault="00E25FEA" w:rsidP="00E96C4B">
      <w:pPr>
        <w:spacing w:line="240" w:lineRule="auto"/>
        <w:jc w:val="both"/>
        <w:rPr>
          <w:sz w:val="36"/>
          <w:szCs w:val="36"/>
          <w:lang w:val="en-US"/>
        </w:rPr>
      </w:pPr>
      <w:r w:rsidRPr="00E25FEA">
        <w:rPr>
          <w:sz w:val="36"/>
          <w:szCs w:val="36"/>
          <w:lang w:val="en-US"/>
        </w:rPr>
        <w:t>E-commerce has revolutionized the way people shop, offering convenience, accessibility, and a wide array of products at their fingertips. "E-Commerce360" aims to create a comprehensive e-commerce platform to cater to the evolving needs of online shoppers and businesses alike. This full stack project integrates various functionalities to provide a seamless shopping experience while empowering merchants with robust management tools.</w:t>
      </w:r>
    </w:p>
    <w:p w14:paraId="6A55A3AC" w14:textId="77777777" w:rsidR="00E25FEA" w:rsidRPr="00E25FEA" w:rsidRDefault="00E25FEA" w:rsidP="00E96C4B">
      <w:pPr>
        <w:jc w:val="both"/>
        <w:rPr>
          <w:sz w:val="36"/>
          <w:szCs w:val="36"/>
          <w:lang w:val="en-US"/>
        </w:rPr>
      </w:pPr>
    </w:p>
    <w:p w14:paraId="69E74CF6" w14:textId="217224D0" w:rsidR="00E25FEA" w:rsidRPr="0056649F" w:rsidRDefault="00DF4070" w:rsidP="00E96C4B">
      <w:pPr>
        <w:jc w:val="both"/>
        <w:rPr>
          <w:b/>
          <w:bCs/>
          <w:sz w:val="44"/>
          <w:szCs w:val="44"/>
          <w:u w:val="single"/>
          <w:lang w:val="en-US"/>
        </w:rPr>
      </w:pPr>
      <w:r>
        <w:rPr>
          <w:b/>
          <w:bCs/>
          <w:color w:val="4472C4" w:themeColor="accent1"/>
          <w:sz w:val="44"/>
          <w:szCs w:val="44"/>
          <w:u w:val="single"/>
          <w:lang w:val="en-US"/>
        </w:rPr>
        <w:t>K</w:t>
      </w:r>
      <w:r w:rsidR="00DD3AF8">
        <w:rPr>
          <w:b/>
          <w:bCs/>
          <w:color w:val="4472C4" w:themeColor="accent1"/>
          <w:sz w:val="44"/>
          <w:szCs w:val="44"/>
          <w:u w:val="single"/>
          <w:lang w:val="en-US"/>
        </w:rPr>
        <w:t xml:space="preserve">EY </w:t>
      </w:r>
      <w:r w:rsidR="0056649F" w:rsidRPr="0056649F">
        <w:rPr>
          <w:b/>
          <w:bCs/>
          <w:color w:val="4472C4" w:themeColor="accent1"/>
          <w:sz w:val="44"/>
          <w:szCs w:val="44"/>
          <w:u w:val="single"/>
          <w:lang w:val="en-US"/>
        </w:rPr>
        <w:t>FEATURES:</w:t>
      </w:r>
    </w:p>
    <w:p w14:paraId="7E382510" w14:textId="09A651BC" w:rsidR="00E25FEA" w:rsidRPr="0056649F" w:rsidRDefault="00E25FEA" w:rsidP="00E96C4B">
      <w:pPr>
        <w:jc w:val="both"/>
        <w:rPr>
          <w:b/>
          <w:bCs/>
          <w:sz w:val="36"/>
          <w:szCs w:val="36"/>
          <w:lang w:val="en-US"/>
        </w:rPr>
      </w:pPr>
      <w:r w:rsidRPr="0056649F">
        <w:rPr>
          <w:b/>
          <w:bCs/>
          <w:sz w:val="36"/>
          <w:szCs w:val="36"/>
          <w:lang w:val="en-US"/>
        </w:rPr>
        <w:t>User Management:</w:t>
      </w:r>
    </w:p>
    <w:p w14:paraId="4AF2E553" w14:textId="77777777" w:rsidR="00E25FEA" w:rsidRPr="00E25FEA" w:rsidRDefault="00E25FEA" w:rsidP="00E96C4B">
      <w:pPr>
        <w:jc w:val="both"/>
        <w:rPr>
          <w:sz w:val="36"/>
          <w:szCs w:val="36"/>
          <w:lang w:val="en-US"/>
        </w:rPr>
      </w:pPr>
      <w:r w:rsidRPr="00E25FEA">
        <w:rPr>
          <w:sz w:val="36"/>
          <w:szCs w:val="36"/>
          <w:lang w:val="en-US"/>
        </w:rPr>
        <w:t>Registration and login for customers, enabling personalized experiences.</w:t>
      </w:r>
    </w:p>
    <w:p w14:paraId="63548D92" w14:textId="77777777" w:rsidR="00E25FEA" w:rsidRPr="00E25FEA" w:rsidRDefault="00E25FEA" w:rsidP="00E96C4B">
      <w:pPr>
        <w:jc w:val="both"/>
        <w:rPr>
          <w:sz w:val="36"/>
          <w:szCs w:val="36"/>
          <w:lang w:val="en-US"/>
        </w:rPr>
      </w:pPr>
      <w:r w:rsidRPr="00E25FEA">
        <w:rPr>
          <w:sz w:val="36"/>
          <w:szCs w:val="36"/>
          <w:lang w:val="en-US"/>
        </w:rPr>
        <w:t>Profile management to update personal information, addresses, and payment methods.</w:t>
      </w:r>
    </w:p>
    <w:p w14:paraId="3FAF3930" w14:textId="5BA64608" w:rsidR="00E25FEA" w:rsidRPr="0056649F" w:rsidRDefault="00E25FEA" w:rsidP="00E96C4B">
      <w:pPr>
        <w:jc w:val="both"/>
        <w:rPr>
          <w:b/>
          <w:bCs/>
          <w:sz w:val="36"/>
          <w:szCs w:val="36"/>
          <w:lang w:val="en-US"/>
        </w:rPr>
      </w:pPr>
      <w:r w:rsidRPr="0056649F">
        <w:rPr>
          <w:b/>
          <w:bCs/>
          <w:sz w:val="36"/>
          <w:szCs w:val="36"/>
          <w:lang w:val="en-US"/>
        </w:rPr>
        <w:t>Product Catalog:</w:t>
      </w:r>
    </w:p>
    <w:p w14:paraId="4031C4D9" w14:textId="77777777" w:rsidR="00E25FEA" w:rsidRPr="00E25FEA" w:rsidRDefault="00E25FEA" w:rsidP="00E96C4B">
      <w:pPr>
        <w:jc w:val="both"/>
        <w:rPr>
          <w:sz w:val="36"/>
          <w:szCs w:val="36"/>
          <w:lang w:val="en-US"/>
        </w:rPr>
      </w:pPr>
      <w:r w:rsidRPr="00E25FEA">
        <w:rPr>
          <w:sz w:val="36"/>
          <w:szCs w:val="36"/>
          <w:lang w:val="en-US"/>
        </w:rPr>
        <w:t>Extensive product listings categorized for easy navigation.</w:t>
      </w:r>
    </w:p>
    <w:p w14:paraId="50598D93" w14:textId="77777777" w:rsidR="00E25FEA" w:rsidRPr="00E25FEA" w:rsidRDefault="00E25FEA" w:rsidP="00E96C4B">
      <w:pPr>
        <w:jc w:val="both"/>
        <w:rPr>
          <w:sz w:val="36"/>
          <w:szCs w:val="36"/>
          <w:lang w:val="en-US"/>
        </w:rPr>
      </w:pPr>
      <w:r w:rsidRPr="00E25FEA">
        <w:rPr>
          <w:sz w:val="36"/>
          <w:szCs w:val="36"/>
          <w:lang w:val="en-US"/>
        </w:rPr>
        <w:t>Advanced search and filtering options for precise product discovery.</w:t>
      </w:r>
    </w:p>
    <w:p w14:paraId="0D11915C" w14:textId="14D99AAB" w:rsidR="00E25FEA" w:rsidRPr="0056649F" w:rsidRDefault="00E25FEA" w:rsidP="00E96C4B">
      <w:pPr>
        <w:jc w:val="both"/>
        <w:rPr>
          <w:b/>
          <w:bCs/>
          <w:sz w:val="36"/>
          <w:szCs w:val="36"/>
          <w:lang w:val="en-US"/>
        </w:rPr>
      </w:pPr>
      <w:r w:rsidRPr="0056649F">
        <w:rPr>
          <w:b/>
          <w:bCs/>
          <w:sz w:val="36"/>
          <w:szCs w:val="36"/>
          <w:lang w:val="en-US"/>
        </w:rPr>
        <w:t>Shopping Cart and Checkout:</w:t>
      </w:r>
    </w:p>
    <w:p w14:paraId="76022B2B" w14:textId="77777777" w:rsidR="00E25FEA" w:rsidRPr="00E25FEA" w:rsidRDefault="00E25FEA" w:rsidP="00E96C4B">
      <w:pPr>
        <w:jc w:val="both"/>
        <w:rPr>
          <w:sz w:val="36"/>
          <w:szCs w:val="36"/>
          <w:lang w:val="en-US"/>
        </w:rPr>
      </w:pPr>
      <w:r w:rsidRPr="00E25FEA">
        <w:rPr>
          <w:sz w:val="36"/>
          <w:szCs w:val="36"/>
          <w:lang w:val="en-US"/>
        </w:rPr>
        <w:t>Secure shopping cart to add and manage selected items.</w:t>
      </w:r>
    </w:p>
    <w:p w14:paraId="4C3F0C07" w14:textId="77777777" w:rsidR="00E25FEA" w:rsidRDefault="00E25FEA" w:rsidP="00E96C4B">
      <w:pPr>
        <w:jc w:val="both"/>
        <w:rPr>
          <w:sz w:val="36"/>
          <w:szCs w:val="36"/>
          <w:lang w:val="en-US"/>
        </w:rPr>
      </w:pPr>
      <w:r w:rsidRPr="00E25FEA">
        <w:rPr>
          <w:sz w:val="36"/>
          <w:szCs w:val="36"/>
          <w:lang w:val="en-US"/>
        </w:rPr>
        <w:t>Smooth checkout process with multiple payment gateways for flexibility.</w:t>
      </w:r>
    </w:p>
    <w:p w14:paraId="638F12AB" w14:textId="77777777" w:rsidR="00DD3AF8" w:rsidRDefault="00DD3AF8" w:rsidP="00E96C4B">
      <w:pPr>
        <w:jc w:val="both"/>
        <w:rPr>
          <w:sz w:val="36"/>
          <w:szCs w:val="36"/>
          <w:lang w:val="en-US"/>
        </w:rPr>
      </w:pPr>
    </w:p>
    <w:p w14:paraId="6BF0F5CC" w14:textId="77777777" w:rsidR="00DD3AF8" w:rsidRPr="00E25FEA" w:rsidRDefault="00DD3AF8" w:rsidP="00E96C4B">
      <w:pPr>
        <w:jc w:val="both"/>
        <w:rPr>
          <w:sz w:val="36"/>
          <w:szCs w:val="36"/>
          <w:lang w:val="en-US"/>
        </w:rPr>
      </w:pPr>
    </w:p>
    <w:p w14:paraId="5D99F069" w14:textId="7B0F4BF6" w:rsidR="00E25FEA" w:rsidRPr="0056649F" w:rsidRDefault="00E25FEA" w:rsidP="00E96C4B">
      <w:pPr>
        <w:jc w:val="both"/>
        <w:rPr>
          <w:b/>
          <w:bCs/>
          <w:sz w:val="36"/>
          <w:szCs w:val="36"/>
          <w:lang w:val="en-US"/>
        </w:rPr>
      </w:pPr>
      <w:r w:rsidRPr="0056649F">
        <w:rPr>
          <w:b/>
          <w:bCs/>
          <w:sz w:val="36"/>
          <w:szCs w:val="36"/>
          <w:lang w:val="en-US"/>
        </w:rPr>
        <w:lastRenderedPageBreak/>
        <w:t>Order Management:</w:t>
      </w:r>
    </w:p>
    <w:p w14:paraId="75A8C4A2" w14:textId="77777777" w:rsidR="00E25FEA" w:rsidRPr="00E25FEA" w:rsidRDefault="00E25FEA" w:rsidP="00E96C4B">
      <w:pPr>
        <w:jc w:val="both"/>
        <w:rPr>
          <w:sz w:val="36"/>
          <w:szCs w:val="36"/>
          <w:lang w:val="en-US"/>
        </w:rPr>
      </w:pPr>
      <w:r w:rsidRPr="00E25FEA">
        <w:rPr>
          <w:sz w:val="36"/>
          <w:szCs w:val="36"/>
          <w:lang w:val="en-US"/>
        </w:rPr>
        <w:t>Order history and tracking to monitor the status of past and current orders.</w:t>
      </w:r>
    </w:p>
    <w:p w14:paraId="668C688B" w14:textId="77777777" w:rsidR="00E25FEA" w:rsidRPr="00E25FEA" w:rsidRDefault="00E25FEA" w:rsidP="00E96C4B">
      <w:pPr>
        <w:jc w:val="both"/>
        <w:rPr>
          <w:sz w:val="36"/>
          <w:szCs w:val="36"/>
          <w:lang w:val="en-US"/>
        </w:rPr>
      </w:pPr>
      <w:r w:rsidRPr="00E25FEA">
        <w:rPr>
          <w:sz w:val="36"/>
          <w:szCs w:val="36"/>
          <w:lang w:val="en-US"/>
        </w:rPr>
        <w:t>Integration with shipping providers for real-time shipping updates.</w:t>
      </w:r>
    </w:p>
    <w:p w14:paraId="407C55DF" w14:textId="4D4DA0B2" w:rsidR="00E25FEA" w:rsidRPr="0056649F" w:rsidRDefault="00E25FEA" w:rsidP="00E96C4B">
      <w:pPr>
        <w:jc w:val="both"/>
        <w:rPr>
          <w:b/>
          <w:bCs/>
          <w:sz w:val="36"/>
          <w:szCs w:val="36"/>
          <w:lang w:val="en-US"/>
        </w:rPr>
      </w:pPr>
      <w:r w:rsidRPr="0056649F">
        <w:rPr>
          <w:b/>
          <w:bCs/>
          <w:sz w:val="36"/>
          <w:szCs w:val="36"/>
          <w:lang w:val="en-US"/>
        </w:rPr>
        <w:t>Merchant Dashboard</w:t>
      </w:r>
      <w:r w:rsidR="00A925D7" w:rsidRPr="0056649F">
        <w:rPr>
          <w:b/>
          <w:bCs/>
          <w:sz w:val="36"/>
          <w:szCs w:val="36"/>
          <w:lang w:val="en-US"/>
        </w:rPr>
        <w:t>:</w:t>
      </w:r>
    </w:p>
    <w:p w14:paraId="7CF730C9" w14:textId="77777777" w:rsidR="00E25FEA" w:rsidRPr="00E25FEA" w:rsidRDefault="00E25FEA" w:rsidP="00E96C4B">
      <w:pPr>
        <w:jc w:val="both"/>
        <w:rPr>
          <w:sz w:val="36"/>
          <w:szCs w:val="36"/>
          <w:lang w:val="en-US"/>
        </w:rPr>
      </w:pPr>
      <w:r w:rsidRPr="00E25FEA">
        <w:rPr>
          <w:sz w:val="36"/>
          <w:szCs w:val="36"/>
          <w:lang w:val="en-US"/>
        </w:rPr>
        <w:t>Registration and onboarding for sellers with verification processes.</w:t>
      </w:r>
    </w:p>
    <w:p w14:paraId="32179AFD" w14:textId="77777777" w:rsidR="00E25FEA" w:rsidRDefault="00E25FEA" w:rsidP="00E96C4B">
      <w:pPr>
        <w:jc w:val="both"/>
        <w:rPr>
          <w:sz w:val="36"/>
          <w:szCs w:val="36"/>
          <w:lang w:val="en-US"/>
        </w:rPr>
      </w:pPr>
      <w:r w:rsidRPr="00E25FEA">
        <w:rPr>
          <w:sz w:val="36"/>
          <w:szCs w:val="36"/>
          <w:lang w:val="en-US"/>
        </w:rPr>
        <w:t>Product management tools to add, edit, and remove listings efficiently.</w:t>
      </w:r>
    </w:p>
    <w:p w14:paraId="02D3FFE8" w14:textId="77777777" w:rsidR="0056649F" w:rsidRPr="00E25FEA" w:rsidRDefault="0056649F" w:rsidP="00E96C4B">
      <w:pPr>
        <w:jc w:val="both"/>
        <w:rPr>
          <w:sz w:val="36"/>
          <w:szCs w:val="36"/>
          <w:lang w:val="en-US"/>
        </w:rPr>
      </w:pPr>
    </w:p>
    <w:p w14:paraId="28C70677" w14:textId="361A9BDD" w:rsidR="00E25FEA" w:rsidRPr="0056649F" w:rsidRDefault="00E25FEA" w:rsidP="00E96C4B">
      <w:pPr>
        <w:jc w:val="both"/>
        <w:rPr>
          <w:b/>
          <w:bCs/>
          <w:sz w:val="36"/>
          <w:szCs w:val="36"/>
          <w:lang w:val="en-US"/>
        </w:rPr>
      </w:pPr>
      <w:r w:rsidRPr="0056649F">
        <w:rPr>
          <w:b/>
          <w:bCs/>
          <w:sz w:val="36"/>
          <w:szCs w:val="36"/>
          <w:lang w:val="en-US"/>
        </w:rPr>
        <w:t>Analytics and Reporting:</w:t>
      </w:r>
    </w:p>
    <w:p w14:paraId="764FBF8B" w14:textId="77777777" w:rsidR="00E25FEA" w:rsidRPr="00E25FEA" w:rsidRDefault="00E25FEA" w:rsidP="00E96C4B">
      <w:pPr>
        <w:jc w:val="both"/>
        <w:rPr>
          <w:sz w:val="36"/>
          <w:szCs w:val="36"/>
          <w:lang w:val="en-US"/>
        </w:rPr>
      </w:pPr>
      <w:r w:rsidRPr="00E25FEA">
        <w:rPr>
          <w:sz w:val="36"/>
          <w:szCs w:val="36"/>
          <w:lang w:val="en-US"/>
        </w:rPr>
        <w:t>Sales analytics dashboard for both customers and merchants.</w:t>
      </w:r>
    </w:p>
    <w:p w14:paraId="6C74402A" w14:textId="77777777" w:rsidR="00E25FEA" w:rsidRPr="00E25FEA" w:rsidRDefault="00E25FEA" w:rsidP="00E96C4B">
      <w:pPr>
        <w:jc w:val="both"/>
        <w:rPr>
          <w:sz w:val="36"/>
          <w:szCs w:val="36"/>
          <w:lang w:val="en-US"/>
        </w:rPr>
      </w:pPr>
      <w:r w:rsidRPr="00E25FEA">
        <w:rPr>
          <w:sz w:val="36"/>
          <w:szCs w:val="36"/>
          <w:lang w:val="en-US"/>
        </w:rPr>
        <w:t>Detailed reports on sales, inventory, and customer behavior for informed decision-making.</w:t>
      </w:r>
    </w:p>
    <w:p w14:paraId="04D52D24" w14:textId="35DA46E6" w:rsidR="00E25FEA" w:rsidRPr="0056649F" w:rsidRDefault="00E25FEA" w:rsidP="00E96C4B">
      <w:pPr>
        <w:jc w:val="both"/>
        <w:rPr>
          <w:b/>
          <w:bCs/>
          <w:sz w:val="36"/>
          <w:szCs w:val="36"/>
          <w:lang w:val="en-US"/>
        </w:rPr>
      </w:pPr>
      <w:r w:rsidRPr="0056649F">
        <w:rPr>
          <w:b/>
          <w:bCs/>
          <w:sz w:val="36"/>
          <w:szCs w:val="36"/>
          <w:lang w:val="en-US"/>
        </w:rPr>
        <w:t>Customer Support:</w:t>
      </w:r>
    </w:p>
    <w:p w14:paraId="013170E2" w14:textId="77777777" w:rsidR="00E25FEA" w:rsidRPr="00E25FEA" w:rsidRDefault="00E25FEA" w:rsidP="00E96C4B">
      <w:pPr>
        <w:jc w:val="both"/>
        <w:rPr>
          <w:sz w:val="36"/>
          <w:szCs w:val="36"/>
          <w:lang w:val="en-US"/>
        </w:rPr>
      </w:pPr>
      <w:r w:rsidRPr="00E25FEA">
        <w:rPr>
          <w:sz w:val="36"/>
          <w:szCs w:val="36"/>
          <w:lang w:val="en-US"/>
        </w:rPr>
        <w:t>Help desk functionality for customer queries and issue resolution.</w:t>
      </w:r>
    </w:p>
    <w:p w14:paraId="60C4476C" w14:textId="77777777" w:rsidR="00E25FEA" w:rsidRPr="00E25FEA" w:rsidRDefault="00E25FEA" w:rsidP="00E96C4B">
      <w:pPr>
        <w:jc w:val="both"/>
        <w:rPr>
          <w:sz w:val="36"/>
          <w:szCs w:val="36"/>
          <w:lang w:val="en-US"/>
        </w:rPr>
      </w:pPr>
      <w:r w:rsidRPr="00E25FEA">
        <w:rPr>
          <w:sz w:val="36"/>
          <w:szCs w:val="36"/>
          <w:lang w:val="en-US"/>
        </w:rPr>
        <w:t>Integration with live chat and ticketing systems for real-time assistance.</w:t>
      </w:r>
    </w:p>
    <w:p w14:paraId="1F369D04" w14:textId="11DEC8B0" w:rsidR="00E25FEA" w:rsidRPr="0056649F" w:rsidRDefault="00E25FEA" w:rsidP="00E96C4B">
      <w:pPr>
        <w:jc w:val="both"/>
        <w:rPr>
          <w:b/>
          <w:bCs/>
          <w:sz w:val="36"/>
          <w:szCs w:val="36"/>
          <w:lang w:val="en-US"/>
        </w:rPr>
      </w:pPr>
      <w:r w:rsidRPr="0056649F">
        <w:rPr>
          <w:b/>
          <w:bCs/>
          <w:sz w:val="36"/>
          <w:szCs w:val="36"/>
          <w:lang w:val="en-US"/>
        </w:rPr>
        <w:t>Technology Stack:</w:t>
      </w:r>
    </w:p>
    <w:p w14:paraId="0D325F86" w14:textId="77777777" w:rsidR="00E25FEA" w:rsidRPr="00E25FEA" w:rsidRDefault="00E25FEA" w:rsidP="00E96C4B">
      <w:pPr>
        <w:jc w:val="both"/>
        <w:rPr>
          <w:sz w:val="36"/>
          <w:szCs w:val="36"/>
          <w:lang w:val="en-US"/>
        </w:rPr>
      </w:pPr>
      <w:r w:rsidRPr="0056649F">
        <w:rPr>
          <w:b/>
          <w:bCs/>
          <w:sz w:val="36"/>
          <w:szCs w:val="36"/>
          <w:lang w:val="en-US"/>
        </w:rPr>
        <w:t>Frontend:</w:t>
      </w:r>
      <w:r w:rsidRPr="00E25FEA">
        <w:rPr>
          <w:sz w:val="36"/>
          <w:szCs w:val="36"/>
          <w:lang w:val="en-US"/>
        </w:rPr>
        <w:t xml:space="preserve"> HTML, CSS, JavaScript, React.js</w:t>
      </w:r>
    </w:p>
    <w:p w14:paraId="60874C94" w14:textId="0ED17811" w:rsidR="00E25FEA" w:rsidRPr="00E25FEA" w:rsidRDefault="00E25FEA" w:rsidP="00E96C4B">
      <w:pPr>
        <w:tabs>
          <w:tab w:val="left" w:pos="8064"/>
        </w:tabs>
        <w:ind w:right="412"/>
        <w:jc w:val="both"/>
        <w:rPr>
          <w:sz w:val="36"/>
          <w:szCs w:val="36"/>
          <w:lang w:val="en-US"/>
        </w:rPr>
      </w:pPr>
      <w:r w:rsidRPr="0056649F">
        <w:rPr>
          <w:b/>
          <w:bCs/>
          <w:sz w:val="36"/>
          <w:szCs w:val="36"/>
          <w:lang w:val="en-US"/>
        </w:rPr>
        <w:t>Backend:</w:t>
      </w:r>
      <w:r w:rsidRPr="00E25FEA">
        <w:rPr>
          <w:sz w:val="36"/>
          <w:szCs w:val="36"/>
          <w:lang w:val="en-US"/>
        </w:rPr>
        <w:t xml:space="preserve"> Node.js, Express.js, MongoDB</w:t>
      </w:r>
      <w:r w:rsidR="00BD5800">
        <w:rPr>
          <w:sz w:val="36"/>
          <w:szCs w:val="36"/>
          <w:lang w:val="en-US"/>
        </w:rPr>
        <w:tab/>
      </w:r>
    </w:p>
    <w:p w14:paraId="4191ACBF" w14:textId="77777777" w:rsidR="00E25FEA" w:rsidRPr="00E25FEA" w:rsidRDefault="00E25FEA" w:rsidP="00E96C4B">
      <w:pPr>
        <w:jc w:val="both"/>
        <w:rPr>
          <w:sz w:val="36"/>
          <w:szCs w:val="36"/>
          <w:lang w:val="en-US"/>
        </w:rPr>
      </w:pPr>
      <w:r w:rsidRPr="0056649F">
        <w:rPr>
          <w:b/>
          <w:bCs/>
          <w:sz w:val="36"/>
          <w:szCs w:val="36"/>
          <w:lang w:val="en-US"/>
        </w:rPr>
        <w:t>Authentication</w:t>
      </w:r>
      <w:r w:rsidRPr="00E25FEA">
        <w:rPr>
          <w:sz w:val="36"/>
          <w:szCs w:val="36"/>
          <w:lang w:val="en-US"/>
        </w:rPr>
        <w:t>: JSON Web Tokens (JWT)</w:t>
      </w:r>
    </w:p>
    <w:p w14:paraId="14F5BE5E" w14:textId="77777777" w:rsidR="00E25FEA" w:rsidRPr="00E25FEA" w:rsidRDefault="00E25FEA" w:rsidP="00E96C4B">
      <w:pPr>
        <w:jc w:val="both"/>
        <w:rPr>
          <w:sz w:val="36"/>
          <w:szCs w:val="36"/>
          <w:lang w:val="en-US"/>
        </w:rPr>
      </w:pPr>
      <w:r w:rsidRPr="0056649F">
        <w:rPr>
          <w:b/>
          <w:bCs/>
          <w:sz w:val="36"/>
          <w:szCs w:val="36"/>
          <w:lang w:val="en-US"/>
        </w:rPr>
        <w:t>Customer Support:</w:t>
      </w:r>
      <w:r w:rsidRPr="00E25FEA">
        <w:rPr>
          <w:sz w:val="36"/>
          <w:szCs w:val="36"/>
          <w:lang w:val="en-US"/>
        </w:rPr>
        <w:t xml:space="preserve"> LiveChat API, Zendesk Integration</w:t>
      </w:r>
    </w:p>
    <w:p w14:paraId="0B57D9BE" w14:textId="77777777" w:rsidR="0056649F" w:rsidRPr="00E25FEA" w:rsidRDefault="0056649F" w:rsidP="00E96C4B">
      <w:pPr>
        <w:jc w:val="both"/>
        <w:rPr>
          <w:sz w:val="36"/>
          <w:szCs w:val="36"/>
          <w:lang w:val="en-US"/>
        </w:rPr>
      </w:pPr>
      <w:r w:rsidRPr="0056649F">
        <w:rPr>
          <w:b/>
          <w:bCs/>
          <w:sz w:val="36"/>
          <w:szCs w:val="36"/>
          <w:lang w:val="en-US"/>
        </w:rPr>
        <w:t>Payment</w:t>
      </w:r>
      <w:r w:rsidRPr="00E25FEA">
        <w:rPr>
          <w:sz w:val="36"/>
          <w:szCs w:val="36"/>
          <w:lang w:val="en-US"/>
        </w:rPr>
        <w:t xml:space="preserve"> Integration: Stripe, PayPal</w:t>
      </w:r>
    </w:p>
    <w:p w14:paraId="620CF657" w14:textId="406265CC" w:rsidR="00E5256A" w:rsidRDefault="0056649F" w:rsidP="00851060">
      <w:pPr>
        <w:jc w:val="both"/>
        <w:rPr>
          <w:sz w:val="36"/>
          <w:szCs w:val="36"/>
          <w:lang w:val="en-US"/>
        </w:rPr>
      </w:pPr>
      <w:r w:rsidRPr="0056649F">
        <w:rPr>
          <w:b/>
          <w:bCs/>
          <w:sz w:val="36"/>
          <w:szCs w:val="36"/>
          <w:lang w:val="en-US"/>
        </w:rPr>
        <w:t>Analytics</w:t>
      </w:r>
      <w:r w:rsidRPr="00E25FEA">
        <w:rPr>
          <w:sz w:val="36"/>
          <w:szCs w:val="36"/>
          <w:lang w:val="en-US"/>
        </w:rPr>
        <w:t>: Google Analytics, Custom Dashboard Development</w:t>
      </w:r>
    </w:p>
    <w:p w14:paraId="3503DFB5" w14:textId="77777777" w:rsidR="00917334" w:rsidRPr="00282F4B" w:rsidRDefault="00F2716B" w:rsidP="00E96C4B">
      <w:pPr>
        <w:tabs>
          <w:tab w:val="left" w:pos="567"/>
        </w:tabs>
        <w:ind w:right="401"/>
        <w:jc w:val="both"/>
        <w:rPr>
          <w:b/>
          <w:bCs/>
          <w:color w:val="FF0000"/>
          <w:sz w:val="44"/>
          <w:szCs w:val="44"/>
          <w:u w:val="single"/>
        </w:rPr>
      </w:pPr>
      <w:r w:rsidRPr="00282F4B">
        <w:rPr>
          <w:b/>
          <w:bCs/>
          <w:color w:val="FF0000"/>
          <w:sz w:val="44"/>
          <w:szCs w:val="44"/>
          <w:u w:val="single"/>
        </w:rPr>
        <w:lastRenderedPageBreak/>
        <w:t>ACKNOWLEDGEMEMNT</w:t>
      </w:r>
    </w:p>
    <w:p w14:paraId="4AAAB9F1" w14:textId="70A9FA7E" w:rsidR="003218A8" w:rsidRDefault="00F2716B" w:rsidP="00E96C4B">
      <w:pPr>
        <w:tabs>
          <w:tab w:val="left" w:pos="567"/>
        </w:tabs>
        <w:ind w:right="401"/>
        <w:jc w:val="both"/>
        <w:rPr>
          <w:sz w:val="36"/>
          <w:szCs w:val="36"/>
        </w:rPr>
      </w:pPr>
      <w:r w:rsidRPr="00F2716B">
        <w:rPr>
          <w:sz w:val="36"/>
          <w:szCs w:val="36"/>
        </w:rPr>
        <w:t xml:space="preserve">In completing this graduate </w:t>
      </w:r>
      <w:proofErr w:type="gramStart"/>
      <w:r w:rsidRPr="00F2716B">
        <w:rPr>
          <w:sz w:val="36"/>
          <w:szCs w:val="36"/>
        </w:rPr>
        <w:t>project</w:t>
      </w:r>
      <w:proofErr w:type="gramEnd"/>
      <w:r w:rsidRPr="00F2716B">
        <w:rPr>
          <w:sz w:val="36"/>
          <w:szCs w:val="36"/>
        </w:rPr>
        <w:t xml:space="preserve"> I have been fortunate to have help, support and encouragement from many people. I would like to acknowledge them for their cooperation.</w:t>
      </w:r>
    </w:p>
    <w:p w14:paraId="3030D13B" w14:textId="77777777" w:rsidR="00BA6CD7" w:rsidRDefault="00BA6CD7" w:rsidP="00E96C4B">
      <w:pPr>
        <w:tabs>
          <w:tab w:val="left" w:pos="567"/>
        </w:tabs>
        <w:ind w:right="401"/>
        <w:jc w:val="both"/>
        <w:rPr>
          <w:sz w:val="36"/>
          <w:szCs w:val="36"/>
        </w:rPr>
      </w:pPr>
    </w:p>
    <w:p w14:paraId="08120430" w14:textId="30DE9624" w:rsidR="00B92FEE" w:rsidRDefault="00B92FEE" w:rsidP="00E96C4B">
      <w:pPr>
        <w:tabs>
          <w:tab w:val="left" w:pos="567"/>
        </w:tabs>
        <w:ind w:right="401"/>
        <w:jc w:val="both"/>
        <w:rPr>
          <w:sz w:val="36"/>
          <w:szCs w:val="36"/>
        </w:rPr>
      </w:pPr>
      <w:r w:rsidRPr="00F2716B">
        <w:rPr>
          <w:sz w:val="36"/>
          <w:szCs w:val="36"/>
        </w:rPr>
        <w:tab/>
      </w:r>
      <w:r w:rsidRPr="00F2716B">
        <w:rPr>
          <w:sz w:val="36"/>
          <w:szCs w:val="36"/>
        </w:rPr>
        <w:tab/>
      </w:r>
      <w:r w:rsidR="00F2716B" w:rsidRPr="00F2716B">
        <w:rPr>
          <w:sz w:val="36"/>
          <w:szCs w:val="36"/>
        </w:rPr>
        <w:t xml:space="preserve">First, I would like to thank </w:t>
      </w:r>
      <w:r w:rsidR="00F2716B">
        <w:rPr>
          <w:sz w:val="36"/>
          <w:szCs w:val="36"/>
        </w:rPr>
        <w:t xml:space="preserve">Mrs. Soundarya mam, </w:t>
      </w:r>
      <w:r w:rsidR="00F2716B" w:rsidRPr="00F2716B">
        <w:rPr>
          <w:sz w:val="36"/>
          <w:szCs w:val="36"/>
        </w:rPr>
        <w:t>my project advisor, for guiding me through each and every step of the process with knowledge and support. Thank you for your advice, guidance and assistance.</w:t>
      </w:r>
    </w:p>
    <w:p w14:paraId="77982F5A" w14:textId="77777777" w:rsidR="00BA6CD7" w:rsidRPr="003218A8" w:rsidRDefault="00BA6CD7" w:rsidP="00E96C4B">
      <w:pPr>
        <w:tabs>
          <w:tab w:val="left" w:pos="567"/>
        </w:tabs>
        <w:ind w:right="401"/>
        <w:jc w:val="both"/>
        <w:rPr>
          <w:sz w:val="36"/>
          <w:szCs w:val="36"/>
        </w:rPr>
      </w:pPr>
    </w:p>
    <w:p w14:paraId="2E9AEFE0" w14:textId="2D03A28F" w:rsidR="003218A8" w:rsidRDefault="00F2716B" w:rsidP="00E96C4B">
      <w:pPr>
        <w:ind w:firstLine="720"/>
        <w:jc w:val="both"/>
        <w:rPr>
          <w:sz w:val="36"/>
          <w:szCs w:val="36"/>
        </w:rPr>
      </w:pPr>
      <w:r w:rsidRPr="00F2716B">
        <w:rPr>
          <w:sz w:val="36"/>
          <w:szCs w:val="36"/>
        </w:rPr>
        <w:t xml:space="preserve"> I would also like to thank my project committee members, who showed immense patience and understanding throughout the project and provided suggestions. help throughout the project.</w:t>
      </w:r>
    </w:p>
    <w:p w14:paraId="333869F5" w14:textId="77777777" w:rsidR="00BA6CD7" w:rsidRDefault="00BA6CD7" w:rsidP="00E96C4B">
      <w:pPr>
        <w:ind w:firstLine="720"/>
        <w:jc w:val="both"/>
        <w:rPr>
          <w:sz w:val="36"/>
          <w:szCs w:val="36"/>
        </w:rPr>
      </w:pPr>
    </w:p>
    <w:p w14:paraId="20CEACEB" w14:textId="728B3E3C" w:rsidR="00BA6CD7" w:rsidRDefault="003218A8" w:rsidP="00E96C4B">
      <w:pPr>
        <w:ind w:firstLine="720"/>
        <w:jc w:val="both"/>
        <w:rPr>
          <w:sz w:val="36"/>
          <w:szCs w:val="36"/>
        </w:rPr>
      </w:pPr>
      <w:r w:rsidRPr="003218A8">
        <w:rPr>
          <w:sz w:val="36"/>
          <w:szCs w:val="36"/>
        </w:rPr>
        <w:t xml:space="preserve">Finally, I would like to dedicate this project to my parents, my husband kiran kumar and </w:t>
      </w:r>
      <w:r>
        <w:rPr>
          <w:sz w:val="36"/>
          <w:szCs w:val="36"/>
        </w:rPr>
        <w:t xml:space="preserve">my brother sudharshan and </w:t>
      </w:r>
      <w:r w:rsidRPr="003218A8">
        <w:rPr>
          <w:sz w:val="36"/>
          <w:szCs w:val="36"/>
        </w:rPr>
        <w:t>my friends Mohan and Mounika</w:t>
      </w:r>
      <w:r w:rsidR="007B172F">
        <w:rPr>
          <w:sz w:val="36"/>
          <w:szCs w:val="36"/>
        </w:rPr>
        <w:t>, for their love, Encouragement.</w:t>
      </w:r>
    </w:p>
    <w:p w14:paraId="1A1C48CE" w14:textId="77777777" w:rsidR="00913805" w:rsidRPr="00282F4B" w:rsidRDefault="00BA6CD7" w:rsidP="00282F4B">
      <w:pPr>
        <w:ind w:left="2160" w:firstLine="720"/>
        <w:jc w:val="both"/>
        <w:rPr>
          <w:b/>
          <w:bCs/>
          <w:sz w:val="36"/>
          <w:szCs w:val="36"/>
          <w:u w:val="single"/>
        </w:rPr>
      </w:pPr>
      <w:r>
        <w:rPr>
          <w:sz w:val="36"/>
          <w:szCs w:val="36"/>
        </w:rPr>
        <w:br w:type="page"/>
      </w:r>
      <w:r w:rsidR="00277E24" w:rsidRPr="00282F4B">
        <w:rPr>
          <w:b/>
          <w:bCs/>
          <w:color w:val="FF0000"/>
          <w:sz w:val="44"/>
          <w:szCs w:val="44"/>
          <w:u w:val="single"/>
        </w:rPr>
        <w:lastRenderedPageBreak/>
        <w:t>PROJECT REPORT</w:t>
      </w:r>
    </w:p>
    <w:p w14:paraId="47E86806" w14:textId="5EB67E68" w:rsidR="009A1744" w:rsidRPr="002F4E1D" w:rsidRDefault="0082546D" w:rsidP="00E96C4B">
      <w:pPr>
        <w:jc w:val="both"/>
        <w:rPr>
          <w:b/>
          <w:bCs/>
          <w:sz w:val="36"/>
          <w:szCs w:val="36"/>
        </w:rPr>
      </w:pPr>
      <w:r w:rsidRPr="002F4E1D">
        <w:rPr>
          <w:b/>
          <w:bCs/>
          <w:color w:val="4472C4" w:themeColor="accent1"/>
          <w:sz w:val="40"/>
          <w:szCs w:val="40"/>
        </w:rPr>
        <w:t>E</w:t>
      </w:r>
      <w:r w:rsidR="00FE4B20" w:rsidRPr="002F4E1D">
        <w:rPr>
          <w:b/>
          <w:bCs/>
          <w:color w:val="4472C4" w:themeColor="accent1"/>
          <w:sz w:val="40"/>
          <w:szCs w:val="40"/>
        </w:rPr>
        <w:t>-Commerce Industry</w:t>
      </w:r>
    </w:p>
    <w:p w14:paraId="789D7AAE" w14:textId="77777777" w:rsidR="00680763" w:rsidRDefault="00A304D8" w:rsidP="00E96C4B">
      <w:pPr>
        <w:ind w:right="-11" w:firstLine="142"/>
        <w:jc w:val="both"/>
        <w:rPr>
          <w:sz w:val="36"/>
          <w:szCs w:val="36"/>
        </w:rPr>
      </w:pPr>
      <w:r w:rsidRPr="00A304D8">
        <w:rPr>
          <w:sz w:val="36"/>
          <w:szCs w:val="36"/>
        </w:rPr>
        <w:t>E-commerce (electronic commerce) is the activity of electronically buying or selling of products on online services or over the Internet. The term was coined and first employed by Dr. Robert Jacobson, Principal Consultant to the California State Assembly's Utilities &amp; Commerce Committee, in the title and text of California's Electronic</w:t>
      </w:r>
      <w:r>
        <w:t xml:space="preserve"> </w:t>
      </w:r>
      <w:r w:rsidRPr="00A304D8">
        <w:rPr>
          <w:sz w:val="36"/>
          <w:szCs w:val="36"/>
        </w:rPr>
        <w:t>Commerce Act, carried by the late Committee Chairwoman Gwen Moore (D-L.A.) and enacted in 1984. Electronic commerce draws on technologies such as mobile commerce, electronic funds transfer, supply chain management, Internet marketing, online transaction processing, electronic data interchange (EDI), inventory management systems, and automated data collection systems.</w:t>
      </w:r>
    </w:p>
    <w:p w14:paraId="7C9DCCFF" w14:textId="015A19D4" w:rsidR="00C93B6D" w:rsidRDefault="00A304D8" w:rsidP="00E96C4B">
      <w:pPr>
        <w:ind w:right="-11" w:firstLine="142"/>
        <w:jc w:val="both"/>
        <w:rPr>
          <w:sz w:val="36"/>
          <w:szCs w:val="36"/>
        </w:rPr>
      </w:pPr>
      <w:r w:rsidRPr="00A304D8">
        <w:rPr>
          <w:sz w:val="36"/>
          <w:szCs w:val="36"/>
        </w:rPr>
        <w:t xml:space="preserve"> E-commerce is in turn driven by the technological advances of the semiconductor industry, and is the largest sector of the electronics industry. Modern electronic commerce typically uses the World Wide Web for at least one part of the transaction's life cycle although it may also use other technologies such as e-mail. Typical e-commerce transactions include the purchase of online books (such as Amazon) and music purchases (music download in the form of digital distribution such as iTunes Store), and to a less extent, customized/personalized online liquor store inventory services. There are three areas of e-commerce: online retailing, electronic markets, and online auctions. E-commerce is supported by electronic business. E-commerce businesses may also employ some or all of the followings: </w:t>
      </w:r>
    </w:p>
    <w:p w14:paraId="2377C668" w14:textId="77777777" w:rsidR="00C93B6D" w:rsidRPr="00893667" w:rsidRDefault="00A304D8" w:rsidP="00E96C4B">
      <w:pPr>
        <w:ind w:left="142" w:right="-11"/>
        <w:jc w:val="both"/>
        <w:rPr>
          <w:sz w:val="36"/>
          <w:szCs w:val="36"/>
        </w:rPr>
      </w:pPr>
      <w:r w:rsidRPr="00893667">
        <w:rPr>
          <w:sz w:val="36"/>
          <w:szCs w:val="36"/>
        </w:rPr>
        <w:t>• Online shopping for retail sales direct to consumers via Web sites and mobile apps, and conversational commerce via live chat, chatbots, and voice assistants;</w:t>
      </w:r>
    </w:p>
    <w:p w14:paraId="2768D0C8" w14:textId="45710949" w:rsidR="00C93B6D" w:rsidRPr="00893667" w:rsidRDefault="00A304D8" w:rsidP="00E96C4B">
      <w:pPr>
        <w:ind w:left="142" w:right="-11"/>
        <w:jc w:val="both"/>
        <w:rPr>
          <w:sz w:val="36"/>
          <w:szCs w:val="36"/>
        </w:rPr>
      </w:pPr>
      <w:r w:rsidRPr="00893667">
        <w:rPr>
          <w:sz w:val="36"/>
          <w:szCs w:val="36"/>
        </w:rPr>
        <w:lastRenderedPageBreak/>
        <w:t>• Providing or participating in online marketplaces, which process thirdparty business-to-consumer (B2C) or consumer-to-consumer (C2C) sales;</w:t>
      </w:r>
    </w:p>
    <w:p w14:paraId="52828FB0" w14:textId="77777777" w:rsidR="00C93B6D" w:rsidRPr="00893667" w:rsidRDefault="00A304D8" w:rsidP="00E96C4B">
      <w:pPr>
        <w:ind w:right="-11" w:firstLine="142"/>
        <w:jc w:val="both"/>
        <w:rPr>
          <w:sz w:val="36"/>
          <w:szCs w:val="36"/>
        </w:rPr>
      </w:pPr>
      <w:r w:rsidRPr="00893667">
        <w:rPr>
          <w:sz w:val="36"/>
          <w:szCs w:val="36"/>
        </w:rPr>
        <w:t xml:space="preserve"> • Business-to-business (B2B) buying and selling; </w:t>
      </w:r>
    </w:p>
    <w:p w14:paraId="1BAB6BF4" w14:textId="77777777" w:rsidR="00093DF0" w:rsidRDefault="00A304D8" w:rsidP="00E96C4B">
      <w:pPr>
        <w:ind w:left="142" w:right="-11"/>
        <w:jc w:val="both"/>
        <w:rPr>
          <w:sz w:val="36"/>
          <w:szCs w:val="36"/>
        </w:rPr>
      </w:pPr>
      <w:r w:rsidRPr="00893667">
        <w:rPr>
          <w:sz w:val="36"/>
          <w:szCs w:val="36"/>
        </w:rPr>
        <w:t xml:space="preserve">• Gathering and using demographic data through web contacts and </w:t>
      </w:r>
    </w:p>
    <w:p w14:paraId="26633213" w14:textId="5E577F86" w:rsidR="00C93B6D" w:rsidRPr="00893667" w:rsidRDefault="005C3BD1" w:rsidP="00E96C4B">
      <w:pPr>
        <w:ind w:left="142" w:right="-11"/>
        <w:jc w:val="both"/>
        <w:rPr>
          <w:sz w:val="36"/>
          <w:szCs w:val="36"/>
        </w:rPr>
      </w:pPr>
      <w:r>
        <w:rPr>
          <w:sz w:val="36"/>
          <w:szCs w:val="36"/>
        </w:rPr>
        <w:t xml:space="preserve">             </w:t>
      </w:r>
      <w:r w:rsidR="00093DF0">
        <w:rPr>
          <w:sz w:val="36"/>
          <w:szCs w:val="36"/>
        </w:rPr>
        <w:t>Social media</w:t>
      </w:r>
      <w:r w:rsidR="00D42231">
        <w:rPr>
          <w:sz w:val="36"/>
          <w:szCs w:val="36"/>
        </w:rPr>
        <w:t>;</w:t>
      </w:r>
      <w:r>
        <w:rPr>
          <w:sz w:val="36"/>
          <w:szCs w:val="36"/>
        </w:rPr>
        <w:t xml:space="preserve">           </w:t>
      </w:r>
      <w:r w:rsidR="00A304D8" w:rsidRPr="00893667">
        <w:rPr>
          <w:sz w:val="36"/>
          <w:szCs w:val="36"/>
        </w:rPr>
        <w:t xml:space="preserve"> </w:t>
      </w:r>
    </w:p>
    <w:p w14:paraId="6C8376D7" w14:textId="77777777" w:rsidR="00C93B6D" w:rsidRPr="00893667" w:rsidRDefault="00A304D8" w:rsidP="00E96C4B">
      <w:pPr>
        <w:ind w:right="-11" w:firstLine="142"/>
        <w:jc w:val="both"/>
        <w:rPr>
          <w:sz w:val="36"/>
          <w:szCs w:val="36"/>
        </w:rPr>
      </w:pPr>
      <w:r w:rsidRPr="00893667">
        <w:rPr>
          <w:sz w:val="36"/>
          <w:szCs w:val="36"/>
        </w:rPr>
        <w:t xml:space="preserve">• Business-to-business (B2B) electronic data interchange; 2 </w:t>
      </w:r>
    </w:p>
    <w:p w14:paraId="6034BA9D" w14:textId="77777777" w:rsidR="001545A9" w:rsidRDefault="00A304D8" w:rsidP="00E96C4B">
      <w:pPr>
        <w:ind w:right="-11" w:firstLine="142"/>
        <w:jc w:val="both"/>
        <w:rPr>
          <w:sz w:val="36"/>
          <w:szCs w:val="36"/>
        </w:rPr>
      </w:pPr>
      <w:r w:rsidRPr="00893667">
        <w:rPr>
          <w:sz w:val="36"/>
          <w:szCs w:val="36"/>
        </w:rPr>
        <w:t>• Marketing to prospective and established customers by e-mail</w:t>
      </w:r>
      <w:r w:rsidR="001545A9">
        <w:rPr>
          <w:sz w:val="36"/>
          <w:szCs w:val="36"/>
        </w:rPr>
        <w:t xml:space="preserve"> or </w:t>
      </w:r>
    </w:p>
    <w:p w14:paraId="77F896D0" w14:textId="5DFD6AF6" w:rsidR="00C93B6D" w:rsidRPr="00893667" w:rsidRDefault="001545A9" w:rsidP="00E96C4B">
      <w:pPr>
        <w:ind w:right="-11" w:firstLine="142"/>
        <w:jc w:val="both"/>
        <w:rPr>
          <w:sz w:val="36"/>
          <w:szCs w:val="36"/>
        </w:rPr>
      </w:pPr>
      <w:r>
        <w:rPr>
          <w:sz w:val="36"/>
          <w:szCs w:val="36"/>
        </w:rPr>
        <w:tab/>
        <w:t>(for example; with news letters)</w:t>
      </w:r>
      <w:r w:rsidR="00A304D8" w:rsidRPr="00893667">
        <w:rPr>
          <w:sz w:val="36"/>
          <w:szCs w:val="36"/>
        </w:rPr>
        <w:t xml:space="preserve"> </w:t>
      </w:r>
    </w:p>
    <w:p w14:paraId="27C0A133" w14:textId="77777777" w:rsidR="00C93B6D" w:rsidRPr="00893667" w:rsidRDefault="00A304D8" w:rsidP="00E96C4B">
      <w:pPr>
        <w:ind w:right="-11" w:firstLine="142"/>
        <w:jc w:val="both"/>
        <w:rPr>
          <w:sz w:val="36"/>
          <w:szCs w:val="36"/>
        </w:rPr>
      </w:pPr>
      <w:r w:rsidRPr="00893667">
        <w:rPr>
          <w:sz w:val="36"/>
          <w:szCs w:val="36"/>
        </w:rPr>
        <w:t>• Engaging in pretail for launching new products and services;</w:t>
      </w:r>
    </w:p>
    <w:p w14:paraId="3DBAB81E" w14:textId="77777777" w:rsidR="002F4E1D" w:rsidRDefault="00A304D8" w:rsidP="00E96C4B">
      <w:pPr>
        <w:ind w:left="-142" w:right="-11" w:firstLine="142"/>
        <w:jc w:val="both"/>
        <w:rPr>
          <w:sz w:val="36"/>
          <w:szCs w:val="36"/>
        </w:rPr>
      </w:pPr>
      <w:r w:rsidRPr="00893667">
        <w:rPr>
          <w:sz w:val="36"/>
          <w:szCs w:val="36"/>
        </w:rPr>
        <w:t xml:space="preserve"> • Online financial exchanges for currency exchanges or trading </w:t>
      </w:r>
      <w:r w:rsidR="00BD65D1">
        <w:rPr>
          <w:sz w:val="36"/>
          <w:szCs w:val="36"/>
        </w:rPr>
        <w:t>purposes.</w:t>
      </w:r>
    </w:p>
    <w:p w14:paraId="471BB8F0" w14:textId="4CE87387" w:rsidR="00A12F15" w:rsidRPr="00B5792E" w:rsidRDefault="00A12F15" w:rsidP="00E96C4B">
      <w:pPr>
        <w:ind w:left="-142" w:right="-11" w:firstLine="142"/>
        <w:jc w:val="both"/>
        <w:rPr>
          <w:rFonts w:cstheme="minorHAnsi"/>
          <w:b/>
          <w:bCs/>
          <w:sz w:val="48"/>
          <w:szCs w:val="48"/>
        </w:rPr>
      </w:pPr>
      <w:r w:rsidRPr="00B5792E">
        <w:rPr>
          <w:rFonts w:eastAsia="Times New Roman" w:cstheme="minorHAnsi"/>
          <w:b/>
          <w:bCs/>
          <w:color w:val="4472C4" w:themeColor="accent1"/>
          <w:kern w:val="0"/>
          <w:sz w:val="48"/>
          <w:szCs w:val="48"/>
          <w:lang w:eastAsia="en-IN"/>
          <w14:ligatures w14:val="none"/>
        </w:rPr>
        <w:t xml:space="preserve">Advantages of a full-stack </w:t>
      </w:r>
      <w:r w:rsidR="006B77A6" w:rsidRPr="00B5792E">
        <w:rPr>
          <w:rFonts w:eastAsia="Times New Roman" w:cstheme="minorHAnsi"/>
          <w:b/>
          <w:bCs/>
          <w:color w:val="4472C4" w:themeColor="accent1"/>
          <w:kern w:val="0"/>
          <w:sz w:val="48"/>
          <w:szCs w:val="48"/>
          <w:lang w:eastAsia="en-IN"/>
          <w14:ligatures w14:val="none"/>
        </w:rPr>
        <w:t>E-</w:t>
      </w:r>
      <w:r w:rsidRPr="00B5792E">
        <w:rPr>
          <w:rFonts w:eastAsia="Times New Roman" w:cstheme="minorHAnsi"/>
          <w:b/>
          <w:bCs/>
          <w:color w:val="4472C4" w:themeColor="accent1"/>
          <w:kern w:val="0"/>
          <w:sz w:val="48"/>
          <w:szCs w:val="48"/>
          <w:lang w:eastAsia="en-IN"/>
          <w14:ligatures w14:val="none"/>
        </w:rPr>
        <w:t>Commerce platform</w:t>
      </w:r>
      <w:r w:rsidR="006B77A6" w:rsidRPr="00B5792E">
        <w:rPr>
          <w:rFonts w:eastAsia="Times New Roman" w:cstheme="minorHAnsi"/>
          <w:b/>
          <w:bCs/>
          <w:color w:val="4472C4" w:themeColor="accent1"/>
          <w:kern w:val="0"/>
          <w:sz w:val="48"/>
          <w:szCs w:val="48"/>
          <w:lang w:eastAsia="en-IN"/>
          <w14:ligatures w14:val="none"/>
        </w:rPr>
        <w:t>:</w:t>
      </w:r>
    </w:p>
    <w:p w14:paraId="0D9297DF" w14:textId="77777777" w:rsidR="00A12F15" w:rsidRPr="00B5792E" w:rsidRDefault="00A12F15" w:rsidP="00E96C4B">
      <w:pPr>
        <w:numPr>
          <w:ilvl w:val="0"/>
          <w:numId w:val="1"/>
        </w:numPr>
        <w:spacing w:after="0" w:line="240" w:lineRule="auto"/>
        <w:jc w:val="both"/>
        <w:rPr>
          <w:rFonts w:eastAsia="Times New Roman" w:cstheme="minorHAnsi"/>
          <w:kern w:val="0"/>
          <w:sz w:val="36"/>
          <w:szCs w:val="36"/>
          <w:lang w:eastAsia="en-IN"/>
          <w14:ligatures w14:val="none"/>
        </w:rPr>
      </w:pPr>
      <w:r w:rsidRPr="00B5792E">
        <w:rPr>
          <w:rFonts w:eastAsia="Times New Roman" w:cstheme="minorHAnsi"/>
          <w:b/>
          <w:bCs/>
          <w:kern w:val="0"/>
          <w:sz w:val="36"/>
          <w:szCs w:val="36"/>
          <w:lang w:eastAsia="en-IN"/>
          <w14:ligatures w14:val="none"/>
        </w:rPr>
        <w:t>Customization</w:t>
      </w:r>
      <w:r w:rsidRPr="00B5792E">
        <w:rPr>
          <w:rFonts w:eastAsia="Times New Roman" w:cstheme="minorHAnsi"/>
          <w:kern w:val="0"/>
          <w:sz w:val="36"/>
          <w:szCs w:val="36"/>
          <w:lang w:eastAsia="en-IN"/>
          <w14:ligatures w14:val="none"/>
        </w:rPr>
        <w:t>: Tailor-made to match business needs and branding.</w:t>
      </w:r>
    </w:p>
    <w:p w14:paraId="4BD900D4" w14:textId="77777777" w:rsidR="00A12F15" w:rsidRPr="00B5792E" w:rsidRDefault="00A12F15" w:rsidP="00E96C4B">
      <w:pPr>
        <w:numPr>
          <w:ilvl w:val="0"/>
          <w:numId w:val="1"/>
        </w:numPr>
        <w:spacing w:after="0" w:line="240" w:lineRule="auto"/>
        <w:jc w:val="both"/>
        <w:rPr>
          <w:rFonts w:eastAsia="Times New Roman" w:cstheme="minorHAnsi"/>
          <w:kern w:val="0"/>
          <w:sz w:val="36"/>
          <w:szCs w:val="36"/>
          <w:lang w:eastAsia="en-IN"/>
          <w14:ligatures w14:val="none"/>
        </w:rPr>
      </w:pPr>
      <w:r w:rsidRPr="00B5792E">
        <w:rPr>
          <w:rFonts w:eastAsia="Times New Roman" w:cstheme="minorHAnsi"/>
          <w:b/>
          <w:bCs/>
          <w:kern w:val="0"/>
          <w:sz w:val="36"/>
          <w:szCs w:val="36"/>
          <w:lang w:eastAsia="en-IN"/>
          <w14:ligatures w14:val="none"/>
        </w:rPr>
        <w:t>Scalability</w:t>
      </w:r>
      <w:r w:rsidRPr="00B5792E">
        <w:rPr>
          <w:rFonts w:eastAsia="Times New Roman" w:cstheme="minorHAnsi"/>
          <w:kern w:val="0"/>
          <w:sz w:val="36"/>
          <w:szCs w:val="36"/>
          <w:lang w:eastAsia="en-IN"/>
          <w14:ligatures w14:val="none"/>
        </w:rPr>
        <w:t>: Easily grows with business, handling increased traffic and transactions.</w:t>
      </w:r>
    </w:p>
    <w:p w14:paraId="5F01B568" w14:textId="77777777" w:rsidR="00A12F15" w:rsidRPr="00B5792E" w:rsidRDefault="00A12F15" w:rsidP="00E96C4B">
      <w:pPr>
        <w:numPr>
          <w:ilvl w:val="0"/>
          <w:numId w:val="1"/>
        </w:numPr>
        <w:spacing w:after="0" w:line="240" w:lineRule="auto"/>
        <w:jc w:val="both"/>
        <w:rPr>
          <w:rFonts w:eastAsia="Times New Roman" w:cstheme="minorHAnsi"/>
          <w:kern w:val="0"/>
          <w:sz w:val="36"/>
          <w:szCs w:val="36"/>
          <w:lang w:eastAsia="en-IN"/>
          <w14:ligatures w14:val="none"/>
        </w:rPr>
      </w:pPr>
      <w:r w:rsidRPr="00B5792E">
        <w:rPr>
          <w:rFonts w:eastAsia="Times New Roman" w:cstheme="minorHAnsi"/>
          <w:b/>
          <w:bCs/>
          <w:kern w:val="0"/>
          <w:sz w:val="36"/>
          <w:szCs w:val="36"/>
          <w:lang w:eastAsia="en-IN"/>
          <w14:ligatures w14:val="none"/>
        </w:rPr>
        <w:t>Integration</w:t>
      </w:r>
      <w:r w:rsidRPr="00B5792E">
        <w:rPr>
          <w:rFonts w:eastAsia="Times New Roman" w:cstheme="minorHAnsi"/>
          <w:kern w:val="0"/>
          <w:sz w:val="36"/>
          <w:szCs w:val="36"/>
          <w:lang w:eastAsia="en-IN"/>
          <w14:ligatures w14:val="none"/>
        </w:rPr>
        <w:t>: Seamless integration with third-party services enhances functionality.</w:t>
      </w:r>
    </w:p>
    <w:p w14:paraId="5F99424D" w14:textId="77777777" w:rsidR="00A12F15" w:rsidRPr="00B5792E" w:rsidRDefault="00A12F15" w:rsidP="00E96C4B">
      <w:pPr>
        <w:numPr>
          <w:ilvl w:val="0"/>
          <w:numId w:val="1"/>
        </w:numPr>
        <w:spacing w:after="0" w:line="240" w:lineRule="auto"/>
        <w:jc w:val="both"/>
        <w:rPr>
          <w:rFonts w:eastAsia="Times New Roman" w:cstheme="minorHAnsi"/>
          <w:kern w:val="0"/>
          <w:sz w:val="36"/>
          <w:szCs w:val="36"/>
          <w:lang w:eastAsia="en-IN"/>
          <w14:ligatures w14:val="none"/>
        </w:rPr>
      </w:pPr>
      <w:r w:rsidRPr="00B5792E">
        <w:rPr>
          <w:rFonts w:eastAsia="Times New Roman" w:cstheme="minorHAnsi"/>
          <w:b/>
          <w:bCs/>
          <w:kern w:val="0"/>
          <w:sz w:val="36"/>
          <w:szCs w:val="36"/>
          <w:lang w:eastAsia="en-IN"/>
          <w14:ligatures w14:val="none"/>
        </w:rPr>
        <w:t>Performance</w:t>
      </w:r>
      <w:r w:rsidRPr="00B5792E">
        <w:rPr>
          <w:rFonts w:eastAsia="Times New Roman" w:cstheme="minorHAnsi"/>
          <w:kern w:val="0"/>
          <w:sz w:val="36"/>
          <w:szCs w:val="36"/>
          <w:lang w:eastAsia="en-IN"/>
          <w14:ligatures w14:val="none"/>
        </w:rPr>
        <w:t>: Optimization ensures fast loading times and smooth user interactions.</w:t>
      </w:r>
    </w:p>
    <w:p w14:paraId="159176EA" w14:textId="77777777" w:rsidR="00A12F15" w:rsidRPr="00B5792E" w:rsidRDefault="00A12F15" w:rsidP="00E96C4B">
      <w:pPr>
        <w:numPr>
          <w:ilvl w:val="0"/>
          <w:numId w:val="1"/>
        </w:numPr>
        <w:spacing w:after="0" w:line="240" w:lineRule="auto"/>
        <w:jc w:val="both"/>
        <w:rPr>
          <w:rFonts w:eastAsia="Times New Roman" w:cstheme="minorHAnsi"/>
          <w:kern w:val="0"/>
          <w:sz w:val="36"/>
          <w:szCs w:val="36"/>
          <w:lang w:eastAsia="en-IN"/>
          <w14:ligatures w14:val="none"/>
        </w:rPr>
      </w:pPr>
      <w:r w:rsidRPr="00B5792E">
        <w:rPr>
          <w:rFonts w:eastAsia="Times New Roman" w:cstheme="minorHAnsi"/>
          <w:b/>
          <w:bCs/>
          <w:kern w:val="0"/>
          <w:sz w:val="36"/>
          <w:szCs w:val="36"/>
          <w:lang w:eastAsia="en-IN"/>
          <w14:ligatures w14:val="none"/>
        </w:rPr>
        <w:t>Security</w:t>
      </w:r>
      <w:r w:rsidRPr="00B5792E">
        <w:rPr>
          <w:rFonts w:eastAsia="Times New Roman" w:cstheme="minorHAnsi"/>
          <w:kern w:val="0"/>
          <w:sz w:val="36"/>
          <w:szCs w:val="36"/>
          <w:lang w:eastAsia="en-IN"/>
          <w14:ligatures w14:val="none"/>
        </w:rPr>
        <w:t>: Robust measures at every layer protect against threats and ensure safe transactions.</w:t>
      </w:r>
    </w:p>
    <w:p w14:paraId="088BBAEA" w14:textId="77777777" w:rsidR="00A12F15" w:rsidRPr="00B5792E" w:rsidRDefault="00A12F15" w:rsidP="00E96C4B">
      <w:pPr>
        <w:numPr>
          <w:ilvl w:val="0"/>
          <w:numId w:val="1"/>
        </w:numPr>
        <w:spacing w:after="0" w:line="240" w:lineRule="auto"/>
        <w:jc w:val="both"/>
        <w:rPr>
          <w:rFonts w:eastAsia="Times New Roman" w:cstheme="minorHAnsi"/>
          <w:kern w:val="0"/>
          <w:sz w:val="36"/>
          <w:szCs w:val="36"/>
          <w:lang w:eastAsia="en-IN"/>
          <w14:ligatures w14:val="none"/>
        </w:rPr>
      </w:pPr>
      <w:r w:rsidRPr="00B5792E">
        <w:rPr>
          <w:rFonts w:eastAsia="Times New Roman" w:cstheme="minorHAnsi"/>
          <w:b/>
          <w:bCs/>
          <w:kern w:val="0"/>
          <w:sz w:val="36"/>
          <w:szCs w:val="36"/>
          <w:lang w:eastAsia="en-IN"/>
          <w14:ligatures w14:val="none"/>
        </w:rPr>
        <w:t>Flexibility</w:t>
      </w:r>
      <w:r w:rsidRPr="00B5792E">
        <w:rPr>
          <w:rFonts w:eastAsia="Times New Roman" w:cstheme="minorHAnsi"/>
          <w:kern w:val="0"/>
          <w:sz w:val="36"/>
          <w:szCs w:val="36"/>
          <w:lang w:eastAsia="en-IN"/>
          <w14:ligatures w14:val="none"/>
        </w:rPr>
        <w:t>: Ability to choose the best technologies for each layer of the application stack.</w:t>
      </w:r>
    </w:p>
    <w:p w14:paraId="738E568E" w14:textId="77777777" w:rsidR="00A12F15" w:rsidRPr="00B5792E" w:rsidRDefault="00A12F15" w:rsidP="00E96C4B">
      <w:pPr>
        <w:numPr>
          <w:ilvl w:val="0"/>
          <w:numId w:val="1"/>
        </w:numPr>
        <w:spacing w:after="0" w:line="240" w:lineRule="auto"/>
        <w:jc w:val="both"/>
        <w:rPr>
          <w:rFonts w:eastAsia="Times New Roman" w:cstheme="minorHAnsi"/>
          <w:kern w:val="0"/>
          <w:sz w:val="36"/>
          <w:szCs w:val="36"/>
          <w:lang w:eastAsia="en-IN"/>
          <w14:ligatures w14:val="none"/>
        </w:rPr>
      </w:pPr>
      <w:r w:rsidRPr="00B5792E">
        <w:rPr>
          <w:rFonts w:eastAsia="Times New Roman" w:cstheme="minorHAnsi"/>
          <w:b/>
          <w:bCs/>
          <w:kern w:val="0"/>
          <w:sz w:val="36"/>
          <w:szCs w:val="36"/>
          <w:lang w:eastAsia="en-IN"/>
          <w14:ligatures w14:val="none"/>
        </w:rPr>
        <w:t>Control</w:t>
      </w:r>
      <w:r w:rsidRPr="00B5792E">
        <w:rPr>
          <w:rFonts w:eastAsia="Times New Roman" w:cstheme="minorHAnsi"/>
          <w:kern w:val="0"/>
          <w:sz w:val="36"/>
          <w:szCs w:val="36"/>
          <w:lang w:eastAsia="en-IN"/>
          <w14:ligatures w14:val="none"/>
        </w:rPr>
        <w:t>: Full control over development process, timeline, and feature prioritization.</w:t>
      </w:r>
    </w:p>
    <w:p w14:paraId="369B8497" w14:textId="77777777" w:rsidR="00A12F15" w:rsidRPr="00B5792E" w:rsidRDefault="00A12F15" w:rsidP="00E96C4B">
      <w:pPr>
        <w:numPr>
          <w:ilvl w:val="0"/>
          <w:numId w:val="1"/>
        </w:numPr>
        <w:spacing w:after="0" w:line="240" w:lineRule="auto"/>
        <w:jc w:val="both"/>
        <w:rPr>
          <w:rFonts w:eastAsia="Times New Roman" w:cstheme="minorHAnsi"/>
          <w:kern w:val="0"/>
          <w:sz w:val="36"/>
          <w:szCs w:val="36"/>
          <w:lang w:eastAsia="en-IN"/>
          <w14:ligatures w14:val="none"/>
        </w:rPr>
      </w:pPr>
      <w:r w:rsidRPr="00B5792E">
        <w:rPr>
          <w:rFonts w:eastAsia="Times New Roman" w:cstheme="minorHAnsi"/>
          <w:b/>
          <w:bCs/>
          <w:kern w:val="0"/>
          <w:sz w:val="36"/>
          <w:szCs w:val="36"/>
          <w:lang w:eastAsia="en-IN"/>
          <w14:ligatures w14:val="none"/>
        </w:rPr>
        <w:lastRenderedPageBreak/>
        <w:t>Cost-effectiveness</w:t>
      </w:r>
      <w:r w:rsidRPr="00B5792E">
        <w:rPr>
          <w:rFonts w:eastAsia="Times New Roman" w:cstheme="minorHAnsi"/>
          <w:kern w:val="0"/>
          <w:sz w:val="36"/>
          <w:szCs w:val="36"/>
          <w:lang w:eastAsia="en-IN"/>
          <w14:ligatures w14:val="none"/>
        </w:rPr>
        <w:t>: Long-term savings compared to pre-built solutions with recurring fees.</w:t>
      </w:r>
    </w:p>
    <w:p w14:paraId="073A6A34" w14:textId="77777777" w:rsidR="00A12F15" w:rsidRPr="00B5792E" w:rsidRDefault="00A12F15" w:rsidP="00E96C4B">
      <w:pPr>
        <w:numPr>
          <w:ilvl w:val="0"/>
          <w:numId w:val="1"/>
        </w:numPr>
        <w:spacing w:after="0" w:line="240" w:lineRule="auto"/>
        <w:jc w:val="both"/>
        <w:rPr>
          <w:rFonts w:eastAsia="Times New Roman" w:cstheme="minorHAnsi"/>
          <w:kern w:val="0"/>
          <w:sz w:val="36"/>
          <w:szCs w:val="36"/>
          <w:lang w:eastAsia="en-IN"/>
          <w14:ligatures w14:val="none"/>
        </w:rPr>
      </w:pPr>
      <w:r w:rsidRPr="00B5792E">
        <w:rPr>
          <w:rFonts w:eastAsia="Times New Roman" w:cstheme="minorHAnsi"/>
          <w:b/>
          <w:bCs/>
          <w:kern w:val="0"/>
          <w:sz w:val="36"/>
          <w:szCs w:val="36"/>
          <w:lang w:eastAsia="en-IN"/>
          <w14:ligatures w14:val="none"/>
        </w:rPr>
        <w:t>Ownership</w:t>
      </w:r>
      <w:r w:rsidRPr="00B5792E">
        <w:rPr>
          <w:rFonts w:eastAsia="Times New Roman" w:cstheme="minorHAnsi"/>
          <w:kern w:val="0"/>
          <w:sz w:val="36"/>
          <w:szCs w:val="36"/>
          <w:lang w:eastAsia="en-IN"/>
          <w14:ligatures w14:val="none"/>
        </w:rPr>
        <w:t>: Complete control of codebase, data, and intellectual property.</w:t>
      </w:r>
    </w:p>
    <w:p w14:paraId="6708FC18" w14:textId="433AC15C" w:rsidR="00A12F15" w:rsidRPr="00B5792E" w:rsidRDefault="001A0377" w:rsidP="00E96C4B">
      <w:pPr>
        <w:spacing w:after="100" w:line="240" w:lineRule="auto"/>
        <w:ind w:left="360"/>
        <w:jc w:val="both"/>
        <w:rPr>
          <w:rFonts w:eastAsia="Times New Roman" w:cstheme="minorHAnsi"/>
          <w:kern w:val="0"/>
          <w:sz w:val="36"/>
          <w:szCs w:val="36"/>
          <w:lang w:eastAsia="en-IN"/>
          <w14:ligatures w14:val="none"/>
        </w:rPr>
      </w:pPr>
      <w:r w:rsidRPr="00B5792E">
        <w:rPr>
          <w:rFonts w:eastAsia="Times New Roman" w:cstheme="minorHAnsi"/>
          <w:b/>
          <w:bCs/>
          <w:kern w:val="0"/>
          <w:sz w:val="36"/>
          <w:szCs w:val="36"/>
          <w:lang w:eastAsia="en-IN"/>
          <w14:ligatures w14:val="none"/>
        </w:rPr>
        <w:t>10.</w:t>
      </w:r>
      <w:r w:rsidR="00A12F15" w:rsidRPr="00B5792E">
        <w:rPr>
          <w:rFonts w:eastAsia="Times New Roman" w:cstheme="minorHAnsi"/>
          <w:b/>
          <w:bCs/>
          <w:kern w:val="0"/>
          <w:sz w:val="36"/>
          <w:szCs w:val="36"/>
          <w:lang w:eastAsia="en-IN"/>
          <w14:ligatures w14:val="none"/>
        </w:rPr>
        <w:t>Competitive advantage</w:t>
      </w:r>
      <w:r w:rsidR="00A12F15" w:rsidRPr="00B5792E">
        <w:rPr>
          <w:rFonts w:eastAsia="Times New Roman" w:cstheme="minorHAnsi"/>
          <w:kern w:val="0"/>
          <w:sz w:val="36"/>
          <w:szCs w:val="36"/>
          <w:lang w:eastAsia="en-IN"/>
          <w14:ligatures w14:val="none"/>
        </w:rPr>
        <w:t>: Offers differentiation, unique features, and adaptability in the market.</w:t>
      </w:r>
    </w:p>
    <w:p w14:paraId="2EE02613" w14:textId="7DC580F0" w:rsidR="00305C47" w:rsidRPr="00B5792E" w:rsidRDefault="00A12F15" w:rsidP="00E96C4B">
      <w:pPr>
        <w:spacing w:after="0" w:line="240" w:lineRule="auto"/>
        <w:jc w:val="both"/>
        <w:rPr>
          <w:rFonts w:eastAsia="Times New Roman" w:cstheme="minorHAnsi"/>
          <w:kern w:val="0"/>
          <w:sz w:val="36"/>
          <w:szCs w:val="36"/>
          <w:lang w:eastAsia="en-IN"/>
          <w14:ligatures w14:val="none"/>
        </w:rPr>
      </w:pPr>
      <w:r w:rsidRPr="00B5792E">
        <w:rPr>
          <w:rFonts w:eastAsia="Times New Roman" w:cstheme="minorHAnsi"/>
          <w:vanish/>
          <w:kern w:val="0"/>
          <w:sz w:val="36"/>
          <w:szCs w:val="36"/>
          <w:lang w:eastAsia="en-IN"/>
          <w14:ligatures w14:val="none"/>
        </w:rPr>
        <w:t>Top of Form</w:t>
      </w:r>
    </w:p>
    <w:p w14:paraId="049738AD" w14:textId="51DA7EA4" w:rsidR="00B90B09" w:rsidRPr="00B5792E" w:rsidRDefault="00810F0B" w:rsidP="00E96C4B">
      <w:pPr>
        <w:shd w:val="clear" w:color="auto" w:fill="FFFFFF"/>
        <w:spacing w:after="300" w:line="240" w:lineRule="auto"/>
        <w:jc w:val="both"/>
        <w:rPr>
          <w:rFonts w:eastAsia="Times New Roman" w:cstheme="minorHAnsi"/>
          <w:b/>
          <w:bCs/>
          <w:color w:val="4472C4" w:themeColor="accent1"/>
          <w:kern w:val="0"/>
          <w:sz w:val="48"/>
          <w:szCs w:val="48"/>
          <w:lang w:eastAsia="en-IN"/>
          <w14:ligatures w14:val="none"/>
        </w:rPr>
      </w:pPr>
      <w:r w:rsidRPr="00B5792E">
        <w:rPr>
          <w:rFonts w:eastAsia="Times New Roman" w:cstheme="minorHAnsi"/>
          <w:b/>
          <w:bCs/>
          <w:color w:val="4472C4" w:themeColor="accent1"/>
          <w:kern w:val="0"/>
          <w:sz w:val="48"/>
          <w:szCs w:val="48"/>
          <w:lang w:eastAsia="en-IN"/>
          <w14:ligatures w14:val="none"/>
        </w:rPr>
        <w:t>The</w:t>
      </w:r>
      <w:r w:rsidR="00B90B09" w:rsidRPr="00B5792E">
        <w:rPr>
          <w:rFonts w:eastAsia="Times New Roman" w:cstheme="minorHAnsi"/>
          <w:b/>
          <w:bCs/>
          <w:color w:val="4472C4" w:themeColor="accent1"/>
          <w:kern w:val="0"/>
          <w:sz w:val="48"/>
          <w:szCs w:val="48"/>
          <w:lang w:eastAsia="en-IN"/>
          <w14:ligatures w14:val="none"/>
        </w:rPr>
        <w:t xml:space="preserve"> potential disadvantages of a full-stac</w:t>
      </w:r>
      <w:r w:rsidRPr="00B5792E">
        <w:rPr>
          <w:rFonts w:eastAsia="Times New Roman" w:cstheme="minorHAnsi"/>
          <w:b/>
          <w:bCs/>
          <w:color w:val="4472C4" w:themeColor="accent1"/>
          <w:kern w:val="0"/>
          <w:sz w:val="48"/>
          <w:szCs w:val="48"/>
          <w:lang w:eastAsia="en-IN"/>
          <w14:ligatures w14:val="none"/>
        </w:rPr>
        <w:t>k E</w:t>
      </w:r>
      <w:r w:rsidR="006B77A6" w:rsidRPr="00B5792E">
        <w:rPr>
          <w:rFonts w:eastAsia="Times New Roman" w:cstheme="minorHAnsi"/>
          <w:b/>
          <w:bCs/>
          <w:color w:val="4472C4" w:themeColor="accent1"/>
          <w:kern w:val="0"/>
          <w:sz w:val="48"/>
          <w:szCs w:val="48"/>
          <w:lang w:eastAsia="en-IN"/>
          <w14:ligatures w14:val="none"/>
        </w:rPr>
        <w:t>-Commerce</w:t>
      </w:r>
      <w:r w:rsidR="000856FC" w:rsidRPr="00B5792E">
        <w:rPr>
          <w:rFonts w:eastAsia="Times New Roman" w:cstheme="minorHAnsi"/>
          <w:b/>
          <w:bCs/>
          <w:color w:val="4472C4" w:themeColor="accent1"/>
          <w:kern w:val="0"/>
          <w:sz w:val="48"/>
          <w:szCs w:val="48"/>
          <w:lang w:eastAsia="en-IN"/>
          <w14:ligatures w14:val="none"/>
        </w:rPr>
        <w:t xml:space="preserve"> </w:t>
      </w:r>
      <w:r w:rsidR="006B77A6" w:rsidRPr="00B5792E">
        <w:rPr>
          <w:rFonts w:eastAsia="Times New Roman" w:cstheme="minorHAnsi"/>
          <w:b/>
          <w:bCs/>
          <w:color w:val="4472C4" w:themeColor="accent1"/>
          <w:kern w:val="0"/>
          <w:sz w:val="48"/>
          <w:szCs w:val="48"/>
          <w:lang w:eastAsia="en-IN"/>
          <w14:ligatures w14:val="none"/>
        </w:rPr>
        <w:t>Platform:</w:t>
      </w:r>
    </w:p>
    <w:p w14:paraId="60B953B9" w14:textId="77777777" w:rsidR="00812825" w:rsidRPr="00B5792E" w:rsidRDefault="005E161C" w:rsidP="00E96C4B">
      <w:pPr>
        <w:shd w:val="clear" w:color="auto" w:fill="FFFFFF"/>
        <w:spacing w:after="0" w:line="240" w:lineRule="auto"/>
        <w:ind w:right="-1" w:firstLine="360"/>
        <w:jc w:val="both"/>
        <w:rPr>
          <w:rFonts w:eastAsia="Times New Roman" w:cstheme="minorHAnsi"/>
          <w:color w:val="0D0D0D"/>
          <w:kern w:val="0"/>
          <w:sz w:val="36"/>
          <w:szCs w:val="36"/>
          <w:lang w:eastAsia="en-IN"/>
          <w14:ligatures w14:val="none"/>
        </w:rPr>
      </w:pPr>
      <w:r w:rsidRPr="00B5792E">
        <w:rPr>
          <w:rFonts w:eastAsia="Times New Roman" w:cstheme="minorHAnsi"/>
          <w:b/>
          <w:bCs/>
          <w:color w:val="0D0D0D"/>
          <w:kern w:val="0"/>
          <w:sz w:val="36"/>
          <w:szCs w:val="36"/>
          <w:lang w:eastAsia="en-IN"/>
          <w14:ligatures w14:val="none"/>
        </w:rPr>
        <w:t>1.</w:t>
      </w:r>
      <w:r w:rsidR="00B90B09" w:rsidRPr="00B5792E">
        <w:rPr>
          <w:rFonts w:eastAsia="Times New Roman" w:cstheme="minorHAnsi"/>
          <w:b/>
          <w:bCs/>
          <w:color w:val="0D0D0D"/>
          <w:kern w:val="0"/>
          <w:sz w:val="36"/>
          <w:szCs w:val="36"/>
          <w:lang w:eastAsia="en-IN"/>
          <w14:ligatures w14:val="none"/>
        </w:rPr>
        <w:t>Complexity</w:t>
      </w:r>
      <w:r w:rsidR="00B90B09" w:rsidRPr="00B5792E">
        <w:rPr>
          <w:rFonts w:eastAsia="Times New Roman" w:cstheme="minorHAnsi"/>
          <w:color w:val="0D0D0D"/>
          <w:kern w:val="0"/>
          <w:sz w:val="36"/>
          <w:szCs w:val="36"/>
          <w:lang w:eastAsia="en-IN"/>
          <w14:ligatures w14:val="none"/>
        </w:rPr>
        <w:t>: Multi-layered development increases</w:t>
      </w:r>
      <w:r w:rsidR="005E3C90" w:rsidRPr="00B5792E">
        <w:rPr>
          <w:rFonts w:eastAsia="Times New Roman" w:cstheme="minorHAnsi"/>
          <w:color w:val="0D0D0D"/>
          <w:kern w:val="0"/>
          <w:sz w:val="36"/>
          <w:szCs w:val="36"/>
          <w:lang w:eastAsia="en-IN"/>
          <w14:ligatures w14:val="none"/>
        </w:rPr>
        <w:t xml:space="preserve"> multiple</w:t>
      </w:r>
    </w:p>
    <w:p w14:paraId="3866074F" w14:textId="421184C6" w:rsidR="00B90B09" w:rsidRPr="00B5792E" w:rsidRDefault="00812825" w:rsidP="00E96C4B">
      <w:pPr>
        <w:shd w:val="clear" w:color="auto" w:fill="FFFFFF"/>
        <w:spacing w:after="0" w:line="240" w:lineRule="auto"/>
        <w:ind w:right="-1" w:firstLine="360"/>
        <w:jc w:val="both"/>
        <w:rPr>
          <w:rFonts w:eastAsia="Times New Roman" w:cstheme="minorHAnsi"/>
          <w:color w:val="0D0D0D"/>
          <w:kern w:val="0"/>
          <w:sz w:val="36"/>
          <w:szCs w:val="36"/>
          <w:lang w:eastAsia="en-IN"/>
          <w14:ligatures w14:val="none"/>
        </w:rPr>
      </w:pPr>
      <w:r w:rsidRPr="00B5792E">
        <w:rPr>
          <w:rFonts w:eastAsia="Times New Roman" w:cstheme="minorHAnsi"/>
          <w:color w:val="0D0D0D"/>
          <w:kern w:val="0"/>
          <w:sz w:val="36"/>
          <w:szCs w:val="36"/>
          <w:lang w:eastAsia="en-IN"/>
          <w14:ligatures w14:val="none"/>
        </w:rPr>
        <w:t>Complexity.</w:t>
      </w:r>
      <w:r w:rsidR="005E3C90" w:rsidRPr="00B5792E">
        <w:rPr>
          <w:rFonts w:eastAsia="Times New Roman" w:cstheme="minorHAnsi"/>
          <w:color w:val="0D0D0D"/>
          <w:kern w:val="0"/>
          <w:sz w:val="36"/>
          <w:szCs w:val="36"/>
          <w:lang w:eastAsia="en-IN"/>
          <w14:ligatures w14:val="none"/>
        </w:rPr>
        <w:t xml:space="preserve"> </w:t>
      </w:r>
    </w:p>
    <w:p w14:paraId="3D333FF6" w14:textId="5BCAE146" w:rsidR="00B90B09" w:rsidRPr="00B5792E" w:rsidRDefault="00FE5A01" w:rsidP="00E96C4B">
      <w:pPr>
        <w:shd w:val="clear" w:color="auto" w:fill="FFFFFF"/>
        <w:spacing w:after="0" w:line="240" w:lineRule="auto"/>
        <w:ind w:left="360"/>
        <w:jc w:val="both"/>
        <w:rPr>
          <w:rFonts w:eastAsia="Times New Roman" w:cstheme="minorHAnsi"/>
          <w:color w:val="0D0D0D"/>
          <w:kern w:val="0"/>
          <w:sz w:val="36"/>
          <w:szCs w:val="36"/>
          <w:lang w:eastAsia="en-IN"/>
          <w14:ligatures w14:val="none"/>
        </w:rPr>
      </w:pPr>
      <w:r w:rsidRPr="00B5792E">
        <w:rPr>
          <w:rFonts w:eastAsia="Times New Roman" w:cstheme="minorHAnsi"/>
          <w:b/>
          <w:bCs/>
          <w:color w:val="0D0D0D"/>
          <w:kern w:val="0"/>
          <w:sz w:val="36"/>
          <w:szCs w:val="36"/>
          <w:lang w:eastAsia="en-IN"/>
          <w14:ligatures w14:val="none"/>
        </w:rPr>
        <w:t>2</w:t>
      </w:r>
      <w:r w:rsidR="002D6A60" w:rsidRPr="00B5792E">
        <w:rPr>
          <w:rFonts w:eastAsia="Times New Roman" w:cstheme="minorHAnsi"/>
          <w:b/>
          <w:bCs/>
          <w:color w:val="0D0D0D"/>
          <w:kern w:val="0"/>
          <w:sz w:val="36"/>
          <w:szCs w:val="36"/>
          <w:lang w:eastAsia="en-IN"/>
          <w14:ligatures w14:val="none"/>
        </w:rPr>
        <w:t>.</w:t>
      </w:r>
      <w:r w:rsidR="00B90B09" w:rsidRPr="00B5792E">
        <w:rPr>
          <w:rFonts w:eastAsia="Times New Roman" w:cstheme="minorHAnsi"/>
          <w:b/>
          <w:bCs/>
          <w:color w:val="0D0D0D"/>
          <w:kern w:val="0"/>
          <w:sz w:val="36"/>
          <w:szCs w:val="36"/>
          <w:lang w:eastAsia="en-IN"/>
          <w14:ligatures w14:val="none"/>
        </w:rPr>
        <w:t>Time-consuming</w:t>
      </w:r>
      <w:r w:rsidR="00B90B09" w:rsidRPr="00B5792E">
        <w:rPr>
          <w:rFonts w:eastAsia="Times New Roman" w:cstheme="minorHAnsi"/>
          <w:color w:val="0D0D0D"/>
          <w:kern w:val="0"/>
          <w:sz w:val="36"/>
          <w:szCs w:val="36"/>
          <w:lang w:eastAsia="en-IN"/>
          <w14:ligatures w14:val="none"/>
        </w:rPr>
        <w:t>: Custom development takes longer than pre-built solutions.</w:t>
      </w:r>
    </w:p>
    <w:p w14:paraId="7229872C" w14:textId="481B564F" w:rsidR="00B90B09" w:rsidRPr="00B5792E" w:rsidRDefault="00FE5A01" w:rsidP="00E96C4B">
      <w:pPr>
        <w:shd w:val="clear" w:color="auto" w:fill="FFFFFF"/>
        <w:spacing w:after="0" w:line="240" w:lineRule="auto"/>
        <w:ind w:left="360"/>
        <w:jc w:val="both"/>
        <w:rPr>
          <w:rFonts w:eastAsia="Times New Roman" w:cstheme="minorHAnsi"/>
          <w:color w:val="0D0D0D"/>
          <w:kern w:val="0"/>
          <w:sz w:val="36"/>
          <w:szCs w:val="36"/>
          <w:lang w:eastAsia="en-IN"/>
          <w14:ligatures w14:val="none"/>
        </w:rPr>
      </w:pPr>
      <w:r w:rsidRPr="00B5792E">
        <w:rPr>
          <w:rFonts w:eastAsia="Times New Roman" w:cstheme="minorHAnsi"/>
          <w:b/>
          <w:bCs/>
          <w:color w:val="0D0D0D"/>
          <w:kern w:val="0"/>
          <w:sz w:val="36"/>
          <w:szCs w:val="36"/>
          <w:lang w:eastAsia="en-IN"/>
          <w14:ligatures w14:val="none"/>
        </w:rPr>
        <w:t>3</w:t>
      </w:r>
      <w:r w:rsidR="002D6A60" w:rsidRPr="00B5792E">
        <w:rPr>
          <w:rFonts w:eastAsia="Times New Roman" w:cstheme="minorHAnsi"/>
          <w:b/>
          <w:bCs/>
          <w:color w:val="0D0D0D"/>
          <w:kern w:val="0"/>
          <w:sz w:val="36"/>
          <w:szCs w:val="36"/>
          <w:lang w:eastAsia="en-IN"/>
          <w14:ligatures w14:val="none"/>
        </w:rPr>
        <w:t>.</w:t>
      </w:r>
      <w:r w:rsidR="00B90B09" w:rsidRPr="00B5792E">
        <w:rPr>
          <w:rFonts w:eastAsia="Times New Roman" w:cstheme="minorHAnsi"/>
          <w:b/>
          <w:bCs/>
          <w:color w:val="0D0D0D"/>
          <w:kern w:val="0"/>
          <w:sz w:val="36"/>
          <w:szCs w:val="36"/>
          <w:lang w:eastAsia="en-IN"/>
          <w14:ligatures w14:val="none"/>
        </w:rPr>
        <w:t>Higher upfront costs</w:t>
      </w:r>
      <w:r w:rsidR="00B90B09" w:rsidRPr="00B5792E">
        <w:rPr>
          <w:rFonts w:eastAsia="Times New Roman" w:cstheme="minorHAnsi"/>
          <w:color w:val="0D0D0D"/>
          <w:kern w:val="0"/>
          <w:sz w:val="36"/>
          <w:szCs w:val="36"/>
          <w:lang w:eastAsia="en-IN"/>
          <w14:ligatures w14:val="none"/>
        </w:rPr>
        <w:t>: Initial investment in resources can be significant.</w:t>
      </w:r>
    </w:p>
    <w:p w14:paraId="3E3395C6" w14:textId="16A4B75E" w:rsidR="00B90B09" w:rsidRPr="00B5792E" w:rsidRDefault="00FE5A01" w:rsidP="00E96C4B">
      <w:pPr>
        <w:shd w:val="clear" w:color="auto" w:fill="FFFFFF"/>
        <w:spacing w:after="0" w:line="240" w:lineRule="auto"/>
        <w:ind w:left="360"/>
        <w:jc w:val="both"/>
        <w:rPr>
          <w:rFonts w:eastAsia="Times New Roman" w:cstheme="minorHAnsi"/>
          <w:color w:val="0D0D0D"/>
          <w:kern w:val="0"/>
          <w:sz w:val="36"/>
          <w:szCs w:val="36"/>
          <w:lang w:eastAsia="en-IN"/>
          <w14:ligatures w14:val="none"/>
        </w:rPr>
      </w:pPr>
      <w:r w:rsidRPr="00B5792E">
        <w:rPr>
          <w:rFonts w:eastAsia="Times New Roman" w:cstheme="minorHAnsi"/>
          <w:b/>
          <w:bCs/>
          <w:color w:val="0D0D0D"/>
          <w:kern w:val="0"/>
          <w:sz w:val="36"/>
          <w:szCs w:val="36"/>
          <w:lang w:eastAsia="en-IN"/>
          <w14:ligatures w14:val="none"/>
        </w:rPr>
        <w:t>4</w:t>
      </w:r>
      <w:r w:rsidR="002D6A60" w:rsidRPr="00B5792E">
        <w:rPr>
          <w:rFonts w:eastAsia="Times New Roman" w:cstheme="minorHAnsi"/>
          <w:b/>
          <w:bCs/>
          <w:color w:val="0D0D0D"/>
          <w:kern w:val="0"/>
          <w:sz w:val="36"/>
          <w:szCs w:val="36"/>
          <w:lang w:eastAsia="en-IN"/>
          <w14:ligatures w14:val="none"/>
        </w:rPr>
        <w:t>.</w:t>
      </w:r>
      <w:r w:rsidR="00B90B09" w:rsidRPr="00B5792E">
        <w:rPr>
          <w:rFonts w:eastAsia="Times New Roman" w:cstheme="minorHAnsi"/>
          <w:b/>
          <w:bCs/>
          <w:color w:val="0D0D0D"/>
          <w:kern w:val="0"/>
          <w:sz w:val="36"/>
          <w:szCs w:val="36"/>
          <w:lang w:eastAsia="en-IN"/>
          <w14:ligatures w14:val="none"/>
        </w:rPr>
        <w:t>Maintenance overhead</w:t>
      </w:r>
      <w:r w:rsidR="00B90B09" w:rsidRPr="00B5792E">
        <w:rPr>
          <w:rFonts w:eastAsia="Times New Roman" w:cstheme="minorHAnsi"/>
          <w:color w:val="0D0D0D"/>
          <w:kern w:val="0"/>
          <w:sz w:val="36"/>
          <w:szCs w:val="36"/>
          <w:lang w:eastAsia="en-IN"/>
          <w14:ligatures w14:val="none"/>
        </w:rPr>
        <w:t>: Requires ongoing effort to maintain and update.</w:t>
      </w:r>
    </w:p>
    <w:p w14:paraId="5C05B142" w14:textId="6ADF614D" w:rsidR="00B90B09" w:rsidRPr="00B5792E" w:rsidRDefault="00FE5A01" w:rsidP="00E96C4B">
      <w:pPr>
        <w:shd w:val="clear" w:color="auto" w:fill="FFFFFF"/>
        <w:spacing w:after="0" w:line="240" w:lineRule="auto"/>
        <w:ind w:left="360"/>
        <w:jc w:val="both"/>
        <w:rPr>
          <w:rFonts w:eastAsia="Times New Roman" w:cstheme="minorHAnsi"/>
          <w:color w:val="0D0D0D"/>
          <w:kern w:val="0"/>
          <w:sz w:val="36"/>
          <w:szCs w:val="36"/>
          <w:lang w:eastAsia="en-IN"/>
          <w14:ligatures w14:val="none"/>
        </w:rPr>
      </w:pPr>
      <w:r w:rsidRPr="00B5792E">
        <w:rPr>
          <w:rFonts w:eastAsia="Times New Roman" w:cstheme="minorHAnsi"/>
          <w:b/>
          <w:bCs/>
          <w:color w:val="0D0D0D"/>
          <w:kern w:val="0"/>
          <w:sz w:val="36"/>
          <w:szCs w:val="36"/>
          <w:lang w:eastAsia="en-IN"/>
          <w14:ligatures w14:val="none"/>
        </w:rPr>
        <w:t>5</w:t>
      </w:r>
      <w:r w:rsidR="002D6A60" w:rsidRPr="00B5792E">
        <w:rPr>
          <w:rFonts w:eastAsia="Times New Roman" w:cstheme="minorHAnsi"/>
          <w:b/>
          <w:bCs/>
          <w:color w:val="0D0D0D"/>
          <w:kern w:val="0"/>
          <w:sz w:val="36"/>
          <w:szCs w:val="36"/>
          <w:lang w:eastAsia="en-IN"/>
          <w14:ligatures w14:val="none"/>
        </w:rPr>
        <w:t>.</w:t>
      </w:r>
      <w:r w:rsidR="00B90B09" w:rsidRPr="00B5792E">
        <w:rPr>
          <w:rFonts w:eastAsia="Times New Roman" w:cstheme="minorHAnsi"/>
          <w:b/>
          <w:bCs/>
          <w:color w:val="0D0D0D"/>
          <w:kern w:val="0"/>
          <w:sz w:val="36"/>
          <w:szCs w:val="36"/>
          <w:lang w:eastAsia="en-IN"/>
          <w14:ligatures w14:val="none"/>
        </w:rPr>
        <w:t>Security risks</w:t>
      </w:r>
      <w:r w:rsidR="00B90B09" w:rsidRPr="00B5792E">
        <w:rPr>
          <w:rFonts w:eastAsia="Times New Roman" w:cstheme="minorHAnsi"/>
          <w:color w:val="0D0D0D"/>
          <w:kern w:val="0"/>
          <w:sz w:val="36"/>
          <w:szCs w:val="36"/>
          <w:lang w:eastAsia="en-IN"/>
          <w14:ligatures w14:val="none"/>
        </w:rPr>
        <w:t>: Managing security across layers is critical.</w:t>
      </w:r>
    </w:p>
    <w:p w14:paraId="616E1322" w14:textId="454E60AB" w:rsidR="00B90B09" w:rsidRPr="00B5792E" w:rsidRDefault="002D6A60" w:rsidP="00E96C4B">
      <w:pPr>
        <w:shd w:val="clear" w:color="auto" w:fill="FFFFFF"/>
        <w:spacing w:after="0" w:line="240" w:lineRule="auto"/>
        <w:ind w:left="360"/>
        <w:jc w:val="both"/>
        <w:rPr>
          <w:rFonts w:eastAsia="Times New Roman" w:cstheme="minorHAnsi"/>
          <w:color w:val="0D0D0D"/>
          <w:kern w:val="0"/>
          <w:sz w:val="36"/>
          <w:szCs w:val="36"/>
          <w:lang w:eastAsia="en-IN"/>
          <w14:ligatures w14:val="none"/>
        </w:rPr>
      </w:pPr>
      <w:r w:rsidRPr="00B5792E">
        <w:rPr>
          <w:rFonts w:eastAsia="Times New Roman" w:cstheme="minorHAnsi"/>
          <w:b/>
          <w:bCs/>
          <w:color w:val="0D0D0D"/>
          <w:kern w:val="0"/>
          <w:sz w:val="36"/>
          <w:szCs w:val="36"/>
          <w:lang w:eastAsia="en-IN"/>
          <w14:ligatures w14:val="none"/>
        </w:rPr>
        <w:t>6.</w:t>
      </w:r>
      <w:r w:rsidR="00B90B09" w:rsidRPr="00B5792E">
        <w:rPr>
          <w:rFonts w:eastAsia="Times New Roman" w:cstheme="minorHAnsi"/>
          <w:b/>
          <w:bCs/>
          <w:color w:val="0D0D0D"/>
          <w:kern w:val="0"/>
          <w:sz w:val="36"/>
          <w:szCs w:val="36"/>
          <w:lang w:eastAsia="en-IN"/>
          <w14:ligatures w14:val="none"/>
        </w:rPr>
        <w:t>Dependency on expertise</w:t>
      </w:r>
      <w:r w:rsidR="00B90B09" w:rsidRPr="00B5792E">
        <w:rPr>
          <w:rFonts w:eastAsia="Times New Roman" w:cstheme="minorHAnsi"/>
          <w:color w:val="0D0D0D"/>
          <w:kern w:val="0"/>
          <w:sz w:val="36"/>
          <w:szCs w:val="36"/>
          <w:lang w:eastAsia="en-IN"/>
          <w14:ligatures w14:val="none"/>
        </w:rPr>
        <w:t>: Reliance on internal developers for maintenance.</w:t>
      </w:r>
    </w:p>
    <w:p w14:paraId="56E0D73E" w14:textId="2D58DE21" w:rsidR="00B90B09" w:rsidRPr="00B5792E" w:rsidRDefault="002D6A60" w:rsidP="00E96C4B">
      <w:pPr>
        <w:shd w:val="clear" w:color="auto" w:fill="FFFFFF"/>
        <w:spacing w:after="0" w:line="240" w:lineRule="auto"/>
        <w:ind w:left="360"/>
        <w:jc w:val="both"/>
        <w:rPr>
          <w:rFonts w:eastAsia="Times New Roman" w:cstheme="minorHAnsi"/>
          <w:color w:val="0D0D0D"/>
          <w:kern w:val="0"/>
          <w:sz w:val="36"/>
          <w:szCs w:val="36"/>
          <w:lang w:eastAsia="en-IN"/>
          <w14:ligatures w14:val="none"/>
        </w:rPr>
      </w:pPr>
      <w:r w:rsidRPr="00B5792E">
        <w:rPr>
          <w:rFonts w:eastAsia="Times New Roman" w:cstheme="minorHAnsi"/>
          <w:b/>
          <w:bCs/>
          <w:color w:val="0D0D0D"/>
          <w:kern w:val="0"/>
          <w:sz w:val="36"/>
          <w:szCs w:val="36"/>
          <w:lang w:eastAsia="en-IN"/>
          <w14:ligatures w14:val="none"/>
        </w:rPr>
        <w:t>7.</w:t>
      </w:r>
      <w:r w:rsidR="00B90B09" w:rsidRPr="00B5792E">
        <w:rPr>
          <w:rFonts w:eastAsia="Times New Roman" w:cstheme="minorHAnsi"/>
          <w:b/>
          <w:bCs/>
          <w:color w:val="0D0D0D"/>
          <w:kern w:val="0"/>
          <w:sz w:val="36"/>
          <w:szCs w:val="36"/>
          <w:lang w:eastAsia="en-IN"/>
          <w14:ligatures w14:val="none"/>
        </w:rPr>
        <w:t>Feature gaps</w:t>
      </w:r>
      <w:r w:rsidR="00B90B09" w:rsidRPr="00B5792E">
        <w:rPr>
          <w:rFonts w:eastAsia="Times New Roman" w:cstheme="minorHAnsi"/>
          <w:color w:val="0D0D0D"/>
          <w:kern w:val="0"/>
          <w:sz w:val="36"/>
          <w:szCs w:val="36"/>
          <w:lang w:eastAsia="en-IN"/>
          <w14:ligatures w14:val="none"/>
        </w:rPr>
        <w:t>: May lack some features compared to pre-built solutions.</w:t>
      </w:r>
    </w:p>
    <w:p w14:paraId="0AAE41D7" w14:textId="69D50CCC" w:rsidR="00B90B09" w:rsidRPr="00B5792E" w:rsidRDefault="002D6A60" w:rsidP="00E96C4B">
      <w:pPr>
        <w:shd w:val="clear" w:color="auto" w:fill="FFFFFF"/>
        <w:spacing w:after="0" w:line="240" w:lineRule="auto"/>
        <w:ind w:left="360"/>
        <w:jc w:val="both"/>
        <w:rPr>
          <w:rFonts w:eastAsia="Times New Roman" w:cstheme="minorHAnsi"/>
          <w:color w:val="0D0D0D"/>
          <w:kern w:val="0"/>
          <w:sz w:val="36"/>
          <w:szCs w:val="36"/>
          <w:lang w:eastAsia="en-IN"/>
          <w14:ligatures w14:val="none"/>
        </w:rPr>
      </w:pPr>
      <w:r w:rsidRPr="00B5792E">
        <w:rPr>
          <w:rFonts w:eastAsia="Times New Roman" w:cstheme="minorHAnsi"/>
          <w:b/>
          <w:bCs/>
          <w:color w:val="0D0D0D"/>
          <w:kern w:val="0"/>
          <w:sz w:val="36"/>
          <w:szCs w:val="36"/>
          <w:lang w:eastAsia="en-IN"/>
          <w14:ligatures w14:val="none"/>
        </w:rPr>
        <w:t>8.</w:t>
      </w:r>
      <w:r w:rsidR="00B90B09" w:rsidRPr="00B5792E">
        <w:rPr>
          <w:rFonts w:eastAsia="Times New Roman" w:cstheme="minorHAnsi"/>
          <w:b/>
          <w:bCs/>
          <w:color w:val="0D0D0D"/>
          <w:kern w:val="0"/>
          <w:sz w:val="36"/>
          <w:szCs w:val="36"/>
          <w:lang w:eastAsia="en-IN"/>
          <w14:ligatures w14:val="none"/>
        </w:rPr>
        <w:t>Limited support</w:t>
      </w:r>
      <w:r w:rsidR="00B90B09" w:rsidRPr="00B5792E">
        <w:rPr>
          <w:rFonts w:eastAsia="Times New Roman" w:cstheme="minorHAnsi"/>
          <w:color w:val="0D0D0D"/>
          <w:kern w:val="0"/>
          <w:sz w:val="36"/>
          <w:szCs w:val="36"/>
          <w:lang w:eastAsia="en-IN"/>
          <w14:ligatures w14:val="none"/>
        </w:rPr>
        <w:t>: Internal resources handle troubleshooting.</w:t>
      </w:r>
    </w:p>
    <w:p w14:paraId="5A208030" w14:textId="701B7E9C" w:rsidR="00B90B09" w:rsidRPr="00B5792E" w:rsidRDefault="002D6A60" w:rsidP="00E96C4B">
      <w:pPr>
        <w:shd w:val="clear" w:color="auto" w:fill="FFFFFF"/>
        <w:spacing w:after="0" w:line="240" w:lineRule="auto"/>
        <w:ind w:left="360"/>
        <w:jc w:val="both"/>
        <w:rPr>
          <w:rFonts w:eastAsia="Times New Roman" w:cstheme="minorHAnsi"/>
          <w:color w:val="0D0D0D"/>
          <w:kern w:val="0"/>
          <w:sz w:val="36"/>
          <w:szCs w:val="36"/>
          <w:lang w:eastAsia="en-IN"/>
          <w14:ligatures w14:val="none"/>
        </w:rPr>
      </w:pPr>
      <w:r w:rsidRPr="00B5792E">
        <w:rPr>
          <w:rFonts w:eastAsia="Times New Roman" w:cstheme="minorHAnsi"/>
          <w:b/>
          <w:bCs/>
          <w:color w:val="0D0D0D"/>
          <w:kern w:val="0"/>
          <w:sz w:val="36"/>
          <w:szCs w:val="36"/>
          <w:lang w:eastAsia="en-IN"/>
          <w14:ligatures w14:val="none"/>
        </w:rPr>
        <w:t>9.</w:t>
      </w:r>
      <w:r w:rsidR="00B90B09" w:rsidRPr="00B5792E">
        <w:rPr>
          <w:rFonts w:eastAsia="Times New Roman" w:cstheme="minorHAnsi"/>
          <w:b/>
          <w:bCs/>
          <w:color w:val="0D0D0D"/>
          <w:kern w:val="0"/>
          <w:sz w:val="36"/>
          <w:szCs w:val="36"/>
          <w:lang w:eastAsia="en-IN"/>
          <w14:ligatures w14:val="none"/>
        </w:rPr>
        <w:t>Longer time to market</w:t>
      </w:r>
      <w:r w:rsidR="00B90B09" w:rsidRPr="00B5792E">
        <w:rPr>
          <w:rFonts w:eastAsia="Times New Roman" w:cstheme="minorHAnsi"/>
          <w:color w:val="0D0D0D"/>
          <w:kern w:val="0"/>
          <w:sz w:val="36"/>
          <w:szCs w:val="36"/>
          <w:lang w:eastAsia="en-IN"/>
          <w14:ligatures w14:val="none"/>
        </w:rPr>
        <w:t>: Development may take more time to launch.</w:t>
      </w:r>
    </w:p>
    <w:p w14:paraId="29B4C0BB" w14:textId="77777777" w:rsidR="002B4C3C" w:rsidRDefault="00CF213F" w:rsidP="002B4C3C">
      <w:pPr>
        <w:shd w:val="clear" w:color="auto" w:fill="FFFFFF"/>
        <w:spacing w:after="0" w:line="240" w:lineRule="auto"/>
        <w:ind w:left="360"/>
        <w:jc w:val="both"/>
        <w:rPr>
          <w:rFonts w:eastAsia="Times New Roman" w:cstheme="minorHAnsi"/>
          <w:color w:val="0D0D0D"/>
          <w:kern w:val="0"/>
          <w:sz w:val="36"/>
          <w:szCs w:val="36"/>
          <w:lang w:eastAsia="en-IN"/>
          <w14:ligatures w14:val="none"/>
        </w:rPr>
      </w:pPr>
      <w:r w:rsidRPr="00B5792E">
        <w:rPr>
          <w:rFonts w:eastAsia="Times New Roman" w:cstheme="minorHAnsi"/>
          <w:b/>
          <w:bCs/>
          <w:color w:val="0D0D0D"/>
          <w:kern w:val="0"/>
          <w:sz w:val="36"/>
          <w:szCs w:val="36"/>
          <w:lang w:eastAsia="en-IN"/>
          <w14:ligatures w14:val="none"/>
        </w:rPr>
        <w:t xml:space="preserve">10. </w:t>
      </w:r>
      <w:r w:rsidR="00B90B09" w:rsidRPr="00B5792E">
        <w:rPr>
          <w:rFonts w:eastAsia="Times New Roman" w:cstheme="minorHAnsi"/>
          <w:b/>
          <w:bCs/>
          <w:color w:val="0D0D0D"/>
          <w:kern w:val="0"/>
          <w:sz w:val="36"/>
          <w:szCs w:val="36"/>
          <w:lang w:eastAsia="en-IN"/>
          <w14:ligatures w14:val="none"/>
        </w:rPr>
        <w:t>Risk of over-engineering</w:t>
      </w:r>
      <w:r w:rsidR="00B90B09" w:rsidRPr="00B5792E">
        <w:rPr>
          <w:rFonts w:eastAsia="Times New Roman" w:cstheme="minorHAnsi"/>
          <w:color w:val="0D0D0D"/>
          <w:kern w:val="0"/>
          <w:sz w:val="36"/>
          <w:szCs w:val="36"/>
          <w:lang w:eastAsia="en-IN"/>
          <w14:ligatures w14:val="none"/>
        </w:rPr>
        <w:t>: Potential for unnecessary complexity and costs</w:t>
      </w:r>
      <w:r w:rsidR="002B4C3C">
        <w:rPr>
          <w:rFonts w:eastAsia="Times New Roman" w:cstheme="minorHAnsi"/>
          <w:color w:val="0D0D0D"/>
          <w:kern w:val="0"/>
          <w:sz w:val="36"/>
          <w:szCs w:val="36"/>
          <w:lang w:eastAsia="en-IN"/>
          <w14:ligatures w14:val="none"/>
        </w:rPr>
        <w:t>.</w:t>
      </w:r>
    </w:p>
    <w:p w14:paraId="779DA511" w14:textId="77777777" w:rsidR="002B4C3C" w:rsidRDefault="002B4C3C" w:rsidP="002B4C3C">
      <w:pPr>
        <w:shd w:val="clear" w:color="auto" w:fill="FFFFFF"/>
        <w:spacing w:after="0" w:line="240" w:lineRule="auto"/>
        <w:ind w:left="360"/>
        <w:jc w:val="both"/>
        <w:rPr>
          <w:rFonts w:eastAsia="Times New Roman" w:cstheme="minorHAnsi"/>
          <w:color w:val="FF0000"/>
          <w:kern w:val="0"/>
          <w:sz w:val="36"/>
          <w:szCs w:val="36"/>
          <w:lang w:eastAsia="en-IN"/>
          <w14:ligatures w14:val="none"/>
        </w:rPr>
      </w:pPr>
    </w:p>
    <w:p w14:paraId="28BEB15D" w14:textId="77777777" w:rsidR="002B4C3C" w:rsidRDefault="001043F6" w:rsidP="002B4C3C">
      <w:pPr>
        <w:shd w:val="clear" w:color="auto" w:fill="FFFFFF"/>
        <w:spacing w:after="0" w:line="240" w:lineRule="auto"/>
        <w:ind w:left="360"/>
        <w:jc w:val="both"/>
        <w:rPr>
          <w:rFonts w:eastAsia="Times New Roman" w:cstheme="minorHAnsi"/>
          <w:color w:val="FF0000"/>
          <w:kern w:val="0"/>
          <w:sz w:val="36"/>
          <w:szCs w:val="36"/>
          <w:lang w:eastAsia="en-IN"/>
          <w14:ligatures w14:val="none"/>
        </w:rPr>
      </w:pPr>
      <w:r w:rsidRPr="00D026CA">
        <w:rPr>
          <w:rFonts w:eastAsia="Times New Roman" w:cstheme="minorHAnsi"/>
          <w:color w:val="FF0000"/>
          <w:kern w:val="0"/>
          <w:sz w:val="36"/>
          <w:szCs w:val="36"/>
          <w:lang w:eastAsia="en-IN"/>
          <w14:ligatures w14:val="none"/>
        </w:rPr>
        <w:t>T</w:t>
      </w:r>
      <w:r w:rsidR="00EC3418" w:rsidRPr="00D026CA">
        <w:rPr>
          <w:rFonts w:eastAsia="Times New Roman" w:cstheme="minorHAnsi"/>
          <w:color w:val="FF0000"/>
          <w:kern w:val="0"/>
          <w:sz w:val="36"/>
          <w:szCs w:val="36"/>
          <w:lang w:eastAsia="en-IN"/>
          <w14:ligatures w14:val="none"/>
        </w:rPr>
        <w:t xml:space="preserve">raditional </w:t>
      </w:r>
      <w:r w:rsidR="00CE468A" w:rsidRPr="00D026CA">
        <w:rPr>
          <w:rFonts w:eastAsia="Times New Roman" w:cstheme="minorHAnsi"/>
          <w:color w:val="FF0000"/>
          <w:kern w:val="0"/>
          <w:sz w:val="36"/>
          <w:szCs w:val="36"/>
          <w:lang w:eastAsia="en-IN"/>
          <w14:ligatures w14:val="none"/>
        </w:rPr>
        <w:t>Ecommerce b</w:t>
      </w:r>
      <w:r w:rsidR="00531413" w:rsidRPr="00D026CA">
        <w:rPr>
          <w:rFonts w:eastAsia="Times New Roman" w:cstheme="minorHAnsi"/>
          <w:color w:val="FF0000"/>
          <w:kern w:val="0"/>
          <w:sz w:val="36"/>
          <w:szCs w:val="36"/>
          <w:lang w:eastAsia="en-IN"/>
          <w14:ligatures w14:val="none"/>
        </w:rPr>
        <w:t xml:space="preserve">usiness models typically fall into </w:t>
      </w:r>
      <w:r w:rsidR="002570E9" w:rsidRPr="00D026CA">
        <w:rPr>
          <w:rFonts w:eastAsia="Times New Roman" w:cstheme="minorHAnsi"/>
          <w:color w:val="FF0000"/>
          <w:kern w:val="0"/>
          <w:sz w:val="36"/>
          <w:szCs w:val="36"/>
          <w:lang w:eastAsia="en-IN"/>
          <w14:ligatures w14:val="none"/>
        </w:rPr>
        <w:t xml:space="preserve">four </w:t>
      </w:r>
      <w:r w:rsidR="00383984" w:rsidRPr="00D026CA">
        <w:rPr>
          <w:rFonts w:eastAsia="Times New Roman" w:cstheme="minorHAnsi"/>
          <w:color w:val="FF0000"/>
          <w:kern w:val="0"/>
          <w:sz w:val="36"/>
          <w:szCs w:val="36"/>
          <w:lang w:eastAsia="en-IN"/>
          <w14:ligatures w14:val="none"/>
        </w:rPr>
        <w:t>main categories</w:t>
      </w:r>
      <w:r w:rsidR="003E7FF6" w:rsidRPr="00D026CA">
        <w:rPr>
          <w:rFonts w:eastAsia="Times New Roman" w:cstheme="minorHAnsi"/>
          <w:color w:val="FF0000"/>
          <w:kern w:val="0"/>
          <w:sz w:val="36"/>
          <w:szCs w:val="36"/>
          <w:lang w:eastAsia="en-IN"/>
          <w14:ligatures w14:val="none"/>
        </w:rPr>
        <w:t>:</w:t>
      </w:r>
      <w:r w:rsidR="002B4C3C">
        <w:rPr>
          <w:rFonts w:eastAsia="Times New Roman" w:cstheme="minorHAnsi"/>
          <w:color w:val="FF0000"/>
          <w:kern w:val="0"/>
          <w:sz w:val="36"/>
          <w:szCs w:val="36"/>
          <w:lang w:eastAsia="en-IN"/>
          <w14:ligatures w14:val="none"/>
        </w:rPr>
        <w:tab/>
      </w:r>
      <w:r w:rsidR="002B4C3C">
        <w:rPr>
          <w:rFonts w:eastAsia="Times New Roman" w:cstheme="minorHAnsi"/>
          <w:color w:val="FF0000"/>
          <w:kern w:val="0"/>
          <w:sz w:val="36"/>
          <w:szCs w:val="36"/>
          <w:lang w:eastAsia="en-IN"/>
          <w14:ligatures w14:val="none"/>
        </w:rPr>
        <w:tab/>
      </w:r>
      <w:r w:rsidR="002B4C3C">
        <w:rPr>
          <w:rFonts w:eastAsia="Times New Roman" w:cstheme="minorHAnsi"/>
          <w:color w:val="FF0000"/>
          <w:kern w:val="0"/>
          <w:sz w:val="36"/>
          <w:szCs w:val="36"/>
          <w:lang w:eastAsia="en-IN"/>
          <w14:ligatures w14:val="none"/>
        </w:rPr>
        <w:tab/>
      </w:r>
      <w:r w:rsidR="002B4C3C">
        <w:rPr>
          <w:rFonts w:eastAsia="Times New Roman" w:cstheme="minorHAnsi"/>
          <w:color w:val="FF0000"/>
          <w:kern w:val="0"/>
          <w:sz w:val="36"/>
          <w:szCs w:val="36"/>
          <w:lang w:eastAsia="en-IN"/>
          <w14:ligatures w14:val="none"/>
        </w:rPr>
        <w:tab/>
      </w:r>
      <w:r w:rsidR="002B4C3C">
        <w:rPr>
          <w:rFonts w:eastAsia="Times New Roman" w:cstheme="minorHAnsi"/>
          <w:color w:val="FF0000"/>
          <w:kern w:val="0"/>
          <w:sz w:val="36"/>
          <w:szCs w:val="36"/>
          <w:lang w:eastAsia="en-IN"/>
          <w14:ligatures w14:val="none"/>
        </w:rPr>
        <w:tab/>
      </w:r>
      <w:r w:rsidR="002B4C3C">
        <w:rPr>
          <w:rFonts w:eastAsia="Times New Roman" w:cstheme="minorHAnsi"/>
          <w:color w:val="FF0000"/>
          <w:kern w:val="0"/>
          <w:sz w:val="36"/>
          <w:szCs w:val="36"/>
          <w:lang w:eastAsia="en-IN"/>
          <w14:ligatures w14:val="none"/>
        </w:rPr>
        <w:tab/>
      </w:r>
    </w:p>
    <w:p w14:paraId="1D8DED9F" w14:textId="2C441A52" w:rsidR="00215B50" w:rsidRDefault="00FC6309" w:rsidP="002B4C3C">
      <w:pPr>
        <w:shd w:val="clear" w:color="auto" w:fill="FFFFFF"/>
        <w:spacing w:after="0" w:line="240" w:lineRule="auto"/>
        <w:ind w:left="360"/>
        <w:jc w:val="both"/>
        <w:rPr>
          <w:rFonts w:eastAsia="Times New Roman" w:cstheme="minorHAnsi"/>
          <w:color w:val="0D0D0D"/>
          <w:kern w:val="0"/>
          <w:sz w:val="36"/>
          <w:szCs w:val="36"/>
          <w:lang w:eastAsia="en-IN"/>
          <w14:ligatures w14:val="none"/>
        </w:rPr>
      </w:pPr>
      <w:r w:rsidRPr="00B5792E">
        <w:rPr>
          <w:rFonts w:eastAsia="Times New Roman" w:cstheme="minorHAnsi"/>
          <w:b/>
          <w:bCs/>
          <w:color w:val="0D0D0D"/>
          <w:kern w:val="0"/>
          <w:sz w:val="36"/>
          <w:szCs w:val="36"/>
          <w:lang w:eastAsia="en-IN"/>
          <w14:ligatures w14:val="none"/>
        </w:rPr>
        <w:t>Business-to-Consumer (B2C)</w:t>
      </w:r>
      <w:r w:rsidRPr="00B5792E">
        <w:rPr>
          <w:rFonts w:eastAsia="Times New Roman" w:cstheme="minorHAnsi"/>
          <w:color w:val="0D0D0D"/>
          <w:kern w:val="0"/>
          <w:sz w:val="36"/>
          <w:szCs w:val="36"/>
          <w:lang w:eastAsia="en-IN"/>
          <w14:ligatures w14:val="none"/>
        </w:rPr>
        <w:t>: This is the most common model, where businesses sell products or services directly to individual</w:t>
      </w:r>
      <w:r w:rsidR="002833CD">
        <w:rPr>
          <w:rFonts w:eastAsia="Times New Roman" w:cstheme="minorHAnsi"/>
          <w:color w:val="0D0D0D"/>
          <w:kern w:val="0"/>
          <w:sz w:val="36"/>
          <w:szCs w:val="36"/>
          <w:lang w:eastAsia="en-IN"/>
          <w14:ligatures w14:val="none"/>
        </w:rPr>
        <w:t xml:space="preserve"> </w:t>
      </w:r>
      <w:r w:rsidR="00215B50">
        <w:rPr>
          <w:rFonts w:eastAsia="Times New Roman" w:cstheme="minorHAnsi"/>
          <w:color w:val="0D0D0D"/>
          <w:kern w:val="0"/>
          <w:sz w:val="36"/>
          <w:szCs w:val="36"/>
          <w:lang w:eastAsia="en-IN"/>
          <w14:ligatures w14:val="none"/>
        </w:rPr>
        <w:lastRenderedPageBreak/>
        <w:t>cons</w:t>
      </w:r>
      <w:r w:rsidR="001D38E4">
        <w:rPr>
          <w:rFonts w:eastAsia="Times New Roman" w:cstheme="minorHAnsi"/>
          <w:color w:val="0D0D0D"/>
          <w:kern w:val="0"/>
          <w:sz w:val="36"/>
          <w:szCs w:val="36"/>
          <w:lang w:eastAsia="en-IN"/>
          <w14:ligatures w14:val="none"/>
        </w:rPr>
        <w:t>ume</w:t>
      </w:r>
      <w:r w:rsidR="00B95B53">
        <w:rPr>
          <w:rFonts w:eastAsia="Times New Roman" w:cstheme="minorHAnsi"/>
          <w:color w:val="0D0D0D"/>
          <w:kern w:val="0"/>
          <w:sz w:val="36"/>
          <w:szCs w:val="36"/>
          <w:lang w:eastAsia="en-IN"/>
          <w14:ligatures w14:val="none"/>
        </w:rPr>
        <w:t>rs</w:t>
      </w:r>
      <w:r w:rsidR="007E4DB1">
        <w:rPr>
          <w:rFonts w:eastAsia="Times New Roman" w:cstheme="minorHAnsi"/>
          <w:color w:val="0D0D0D"/>
          <w:kern w:val="0"/>
          <w:sz w:val="36"/>
          <w:szCs w:val="36"/>
          <w:lang w:eastAsia="en-IN"/>
          <w14:ligatures w14:val="none"/>
        </w:rPr>
        <w:t xml:space="preserve">. Examples include online retail stores like </w:t>
      </w:r>
      <w:r w:rsidR="0038638B">
        <w:rPr>
          <w:rFonts w:eastAsia="Times New Roman" w:cstheme="minorHAnsi"/>
          <w:color w:val="0D0D0D"/>
          <w:kern w:val="0"/>
          <w:sz w:val="36"/>
          <w:szCs w:val="36"/>
          <w:lang w:eastAsia="en-IN"/>
          <w14:ligatures w14:val="none"/>
        </w:rPr>
        <w:t>Amazon, clotthing bra</w:t>
      </w:r>
      <w:r w:rsidR="008A25BE">
        <w:rPr>
          <w:rFonts w:eastAsia="Times New Roman" w:cstheme="minorHAnsi"/>
          <w:color w:val="0D0D0D"/>
          <w:kern w:val="0"/>
          <w:sz w:val="36"/>
          <w:szCs w:val="36"/>
          <w:lang w:eastAsia="en-IN"/>
          <w14:ligatures w14:val="none"/>
        </w:rPr>
        <w:t xml:space="preserve">nds with online shops. And digital content </w:t>
      </w:r>
      <w:r w:rsidR="009C59B5">
        <w:rPr>
          <w:rFonts w:eastAsia="Times New Roman" w:cstheme="minorHAnsi"/>
          <w:color w:val="0D0D0D"/>
          <w:kern w:val="0"/>
          <w:sz w:val="36"/>
          <w:szCs w:val="36"/>
          <w:lang w:eastAsia="en-IN"/>
          <w14:ligatures w14:val="none"/>
        </w:rPr>
        <w:t>providers.</w:t>
      </w:r>
    </w:p>
    <w:p w14:paraId="7DBEB257" w14:textId="77777777" w:rsidR="00215B50" w:rsidRDefault="00215B50" w:rsidP="009C59B5">
      <w:pPr>
        <w:shd w:val="clear" w:color="auto" w:fill="FFFFFF"/>
        <w:spacing w:after="0" w:line="240" w:lineRule="auto"/>
        <w:jc w:val="both"/>
        <w:rPr>
          <w:rFonts w:eastAsia="Times New Roman" w:cstheme="minorHAnsi"/>
          <w:color w:val="0D0D0D"/>
          <w:kern w:val="0"/>
          <w:sz w:val="36"/>
          <w:szCs w:val="36"/>
          <w:lang w:eastAsia="en-IN"/>
          <w14:ligatures w14:val="none"/>
        </w:rPr>
      </w:pPr>
    </w:p>
    <w:p w14:paraId="375EB167" w14:textId="1A2F152D" w:rsidR="00590374" w:rsidRPr="002B4C3C" w:rsidRDefault="0023114C" w:rsidP="00283854">
      <w:pPr>
        <w:pBdr>
          <w:between w:val="single" w:sz="4" w:space="1" w:color="auto"/>
          <w:bar w:val="single" w:sz="4" w:color="auto"/>
        </w:pBdr>
        <w:shd w:val="clear" w:color="auto" w:fill="FFFFFF"/>
        <w:spacing w:after="0" w:line="240" w:lineRule="auto"/>
        <w:ind w:left="360"/>
        <w:jc w:val="both"/>
        <w:rPr>
          <w:rFonts w:eastAsia="Times New Roman" w:cstheme="minorHAnsi"/>
          <w:color w:val="0D0D0D"/>
          <w:kern w:val="0"/>
          <w:sz w:val="36"/>
          <w:szCs w:val="36"/>
          <w:lang w:eastAsia="en-IN"/>
          <w14:ligatures w14:val="none"/>
        </w:rPr>
      </w:pPr>
      <w:r>
        <w:rPr>
          <w:noProof/>
        </w:rPr>
        <w:drawing>
          <wp:anchor distT="0" distB="0" distL="114300" distR="114300" simplePos="0" relativeHeight="251661312" behindDoc="0" locked="0" layoutInCell="1" allowOverlap="1" wp14:anchorId="31C79F23" wp14:editId="4A3ABD39">
            <wp:simplePos x="630621" y="3917731"/>
            <wp:positionH relativeFrom="column">
              <wp:align>left</wp:align>
            </wp:positionH>
            <wp:positionV relativeFrom="paragraph">
              <wp:align>top</wp:align>
            </wp:positionV>
            <wp:extent cx="4301066" cy="2406765"/>
            <wp:effectExtent l="0" t="0" r="0" b="0"/>
            <wp:wrapSquare wrapText="bothSides"/>
            <wp:docPr id="152577712" name="Picture 2" descr="Business to Consumer (B2C): Definition, Meaning &amp; Examples | Gloss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siness to Consumer (B2C): Definition, Meaning &amp; Examples | Glossar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01066" cy="2406765"/>
                    </a:xfrm>
                    <a:prstGeom prst="rect">
                      <a:avLst/>
                    </a:prstGeom>
                    <a:noFill/>
                    <a:ln>
                      <a:noFill/>
                    </a:ln>
                  </pic:spPr>
                </pic:pic>
              </a:graphicData>
            </a:graphic>
          </wp:anchor>
        </w:drawing>
      </w:r>
      <w:r w:rsidR="00FC0D19">
        <w:rPr>
          <w:rFonts w:eastAsia="Times New Roman" w:cstheme="minorHAnsi"/>
          <w:color w:val="0D0D0D"/>
          <w:kern w:val="0"/>
          <w:sz w:val="36"/>
          <w:szCs w:val="36"/>
          <w:lang w:eastAsia="en-IN"/>
          <w14:ligatures w14:val="none"/>
        </w:rPr>
        <w:tab/>
      </w:r>
      <w:r w:rsidR="00E336BF">
        <w:rPr>
          <w:color w:val="4472C4" w:themeColor="accent1"/>
          <w:sz w:val="36"/>
          <w:szCs w:val="36"/>
        </w:rPr>
        <w:br w:type="textWrapping" w:clear="all"/>
      </w:r>
    </w:p>
    <w:p w14:paraId="2FFD9565" w14:textId="6F62EF89" w:rsidR="006F4D46" w:rsidRDefault="004E09DE" w:rsidP="00E96C4B">
      <w:pPr>
        <w:ind w:right="-11"/>
        <w:jc w:val="both"/>
        <w:rPr>
          <w:b/>
          <w:bCs/>
          <w:sz w:val="36"/>
          <w:szCs w:val="36"/>
        </w:rPr>
      </w:pPr>
      <w:r w:rsidRPr="00E1032F">
        <w:rPr>
          <w:b/>
          <w:bCs/>
          <w:color w:val="000000" w:themeColor="text1"/>
          <w:sz w:val="36"/>
          <w:szCs w:val="36"/>
        </w:rPr>
        <w:t>Business-to-</w:t>
      </w:r>
      <w:r w:rsidR="00E1032F" w:rsidRPr="00E1032F">
        <w:rPr>
          <w:b/>
          <w:bCs/>
          <w:color w:val="000000" w:themeColor="text1"/>
          <w:sz w:val="36"/>
          <w:szCs w:val="36"/>
        </w:rPr>
        <w:t>business</w:t>
      </w:r>
      <w:r w:rsidR="00FE7AB9">
        <w:rPr>
          <w:b/>
          <w:bCs/>
          <w:color w:val="000000" w:themeColor="text1"/>
          <w:sz w:val="36"/>
          <w:szCs w:val="36"/>
        </w:rPr>
        <w:t>(B2B)</w:t>
      </w:r>
      <w:r w:rsidR="006F4D46">
        <w:rPr>
          <w:b/>
          <w:bCs/>
          <w:sz w:val="36"/>
          <w:szCs w:val="36"/>
        </w:rPr>
        <w:t>:</w:t>
      </w:r>
    </w:p>
    <w:p w14:paraId="5C6DDF1E" w14:textId="510A6278" w:rsidR="009C60E8" w:rsidRDefault="00252660" w:rsidP="00E96C4B">
      <w:pPr>
        <w:shd w:val="clear" w:color="auto" w:fill="FFFFFF"/>
        <w:spacing w:after="0" w:line="240" w:lineRule="auto"/>
        <w:jc w:val="both"/>
        <w:rPr>
          <w:color w:val="000000" w:themeColor="text1"/>
          <w:sz w:val="36"/>
          <w:szCs w:val="36"/>
        </w:rPr>
      </w:pPr>
      <w:r w:rsidRPr="00252660">
        <w:rPr>
          <w:rFonts w:eastAsia="Times New Roman" w:cstheme="minorHAnsi"/>
          <w:color w:val="000000" w:themeColor="text1"/>
          <w:kern w:val="0"/>
          <w:sz w:val="36"/>
          <w:szCs w:val="36"/>
          <w:lang w:val="en" w:eastAsia="en-IN"/>
          <w14:ligatures w14:val="none"/>
        </w:rPr>
        <w:t>Business-to-business, or B2B, refers to commerce between two businesses rather than between a business and an individual consumer.</w:t>
      </w:r>
      <w:r w:rsidR="00FE7AB9">
        <w:rPr>
          <w:rFonts w:eastAsia="Times New Roman" w:cstheme="minorHAnsi"/>
          <w:color w:val="000000" w:themeColor="text1"/>
          <w:kern w:val="0"/>
          <w:sz w:val="36"/>
          <w:szCs w:val="36"/>
          <w:lang w:val="en" w:eastAsia="en-IN"/>
          <w14:ligatures w14:val="none"/>
        </w:rPr>
        <w:t xml:space="preserve"> </w:t>
      </w:r>
      <w:r w:rsidR="00FE7AB9">
        <w:rPr>
          <w:rFonts w:eastAsia="Times New Roman" w:cstheme="minorHAnsi"/>
          <w:color w:val="000000" w:themeColor="text1"/>
          <w:kern w:val="0"/>
          <w:sz w:val="36"/>
          <w:szCs w:val="36"/>
          <w:lang w:eastAsia="en-IN"/>
          <w14:ligatures w14:val="none"/>
        </w:rPr>
        <w:t xml:space="preserve">It </w:t>
      </w:r>
      <w:r>
        <w:rPr>
          <w:rFonts w:eastAsia="Times New Roman" w:cstheme="minorHAnsi"/>
          <w:color w:val="000000" w:themeColor="text1"/>
          <w:kern w:val="0"/>
          <w:sz w:val="36"/>
          <w:szCs w:val="36"/>
          <w:lang w:eastAsia="en-IN"/>
          <w14:ligatures w14:val="none"/>
        </w:rPr>
        <w:t xml:space="preserve">is </w:t>
      </w:r>
      <w:r w:rsidR="008D5E79" w:rsidRPr="00252660">
        <w:rPr>
          <w:rFonts w:cstheme="minorHAnsi"/>
          <w:color w:val="000000" w:themeColor="text1"/>
          <w:sz w:val="36"/>
          <w:szCs w:val="36"/>
        </w:rPr>
        <w:t>one involving a manufacturer and wholesaler, or a wholesaler and a</w:t>
      </w:r>
      <w:r w:rsidR="008D5E79" w:rsidRPr="008D5E79">
        <w:rPr>
          <w:color w:val="000000" w:themeColor="text1"/>
          <w:sz w:val="36"/>
          <w:szCs w:val="36"/>
        </w:rPr>
        <w:t xml:space="preserve"> retailer.</w:t>
      </w:r>
    </w:p>
    <w:p w14:paraId="71E2ED55" w14:textId="0C5FF164" w:rsidR="00116A5C" w:rsidRDefault="00116A5C" w:rsidP="00E96C4B">
      <w:pPr>
        <w:shd w:val="clear" w:color="auto" w:fill="FFFFFF"/>
        <w:spacing w:after="0" w:line="240" w:lineRule="auto"/>
        <w:jc w:val="both"/>
        <w:rPr>
          <w:color w:val="000000" w:themeColor="text1"/>
          <w:sz w:val="36"/>
          <w:szCs w:val="36"/>
        </w:rPr>
      </w:pPr>
      <w:r>
        <w:rPr>
          <w:color w:val="000000" w:themeColor="text1"/>
          <w:sz w:val="36"/>
          <w:szCs w:val="36"/>
        </w:rPr>
        <w:tab/>
      </w:r>
      <w:r>
        <w:rPr>
          <w:color w:val="000000" w:themeColor="text1"/>
          <w:sz w:val="36"/>
          <w:szCs w:val="36"/>
        </w:rPr>
        <w:tab/>
      </w:r>
      <w:r>
        <w:rPr>
          <w:color w:val="000000" w:themeColor="text1"/>
          <w:sz w:val="36"/>
          <w:szCs w:val="36"/>
        </w:rPr>
        <w:tab/>
      </w:r>
      <w:r>
        <w:rPr>
          <w:color w:val="000000" w:themeColor="text1"/>
          <w:sz w:val="36"/>
          <w:szCs w:val="36"/>
        </w:rPr>
        <w:tab/>
      </w:r>
      <w:r>
        <w:rPr>
          <w:color w:val="000000" w:themeColor="text1"/>
          <w:sz w:val="36"/>
          <w:szCs w:val="36"/>
        </w:rPr>
        <w:tab/>
      </w:r>
      <w:r>
        <w:rPr>
          <w:color w:val="000000" w:themeColor="text1"/>
          <w:sz w:val="36"/>
          <w:szCs w:val="36"/>
        </w:rPr>
        <w:tab/>
      </w:r>
      <w:r>
        <w:rPr>
          <w:color w:val="000000" w:themeColor="text1"/>
          <w:sz w:val="36"/>
          <w:szCs w:val="36"/>
        </w:rPr>
        <w:tab/>
      </w:r>
      <w:r>
        <w:rPr>
          <w:color w:val="000000" w:themeColor="text1"/>
          <w:sz w:val="36"/>
          <w:szCs w:val="36"/>
        </w:rPr>
        <w:tab/>
      </w:r>
      <w:r>
        <w:rPr>
          <w:color w:val="000000" w:themeColor="text1"/>
          <w:sz w:val="36"/>
          <w:szCs w:val="36"/>
        </w:rPr>
        <w:tab/>
      </w:r>
      <w:r>
        <w:rPr>
          <w:color w:val="000000" w:themeColor="text1"/>
          <w:sz w:val="36"/>
          <w:szCs w:val="36"/>
        </w:rPr>
        <w:tab/>
      </w:r>
      <w:r>
        <w:rPr>
          <w:color w:val="000000" w:themeColor="text1"/>
          <w:sz w:val="36"/>
          <w:szCs w:val="36"/>
        </w:rPr>
        <w:tab/>
      </w:r>
    </w:p>
    <w:p w14:paraId="533F3614" w14:textId="77777777" w:rsidR="009C60E8" w:rsidRDefault="00282F4B" w:rsidP="00E96C4B">
      <w:pPr>
        <w:shd w:val="clear" w:color="auto" w:fill="FFFFFF"/>
        <w:spacing w:after="0" w:line="240" w:lineRule="auto"/>
        <w:jc w:val="both"/>
        <w:rPr>
          <w:color w:val="000000" w:themeColor="text1"/>
          <w:sz w:val="36"/>
          <w:szCs w:val="36"/>
        </w:rPr>
      </w:pPr>
      <w:r>
        <w:rPr>
          <w:noProof/>
        </w:rPr>
        <w:drawing>
          <wp:anchor distT="0" distB="0" distL="114300" distR="114300" simplePos="0" relativeHeight="251659264" behindDoc="0" locked="0" layoutInCell="1" allowOverlap="1" wp14:anchorId="4FAE775B" wp14:editId="5FEDF04B">
            <wp:simplePos x="0" y="0"/>
            <wp:positionH relativeFrom="column">
              <wp:posOffset>394138</wp:posOffset>
            </wp:positionH>
            <wp:positionV relativeFrom="paragraph">
              <wp:posOffset>39414</wp:posOffset>
            </wp:positionV>
            <wp:extent cx="4335517" cy="2415223"/>
            <wp:effectExtent l="0" t="0" r="0" b="0"/>
            <wp:wrapSquare wrapText="bothSides"/>
            <wp:docPr id="940956910" name="Picture 3" descr="B2B Marketing: The Ultimate Guide To Drive Business Grow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2B Marketing: The Ultimate Guide To Drive Business Growth"/>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35517" cy="2415223"/>
                    </a:xfrm>
                    <a:prstGeom prst="rect">
                      <a:avLst/>
                    </a:prstGeom>
                    <a:noFill/>
                    <a:ln>
                      <a:noFill/>
                    </a:ln>
                  </pic:spPr>
                </pic:pic>
              </a:graphicData>
            </a:graphic>
          </wp:anchor>
        </w:drawing>
      </w:r>
    </w:p>
    <w:p w14:paraId="1B6B59C7" w14:textId="77777777" w:rsidR="009C60E8" w:rsidRPr="009C60E8" w:rsidRDefault="009C60E8" w:rsidP="009C60E8">
      <w:pPr>
        <w:rPr>
          <w:sz w:val="36"/>
          <w:szCs w:val="36"/>
        </w:rPr>
      </w:pPr>
    </w:p>
    <w:p w14:paraId="78B48519" w14:textId="77777777" w:rsidR="009C60E8" w:rsidRPr="009C60E8" w:rsidRDefault="009C60E8" w:rsidP="009C60E8">
      <w:pPr>
        <w:rPr>
          <w:sz w:val="36"/>
          <w:szCs w:val="36"/>
        </w:rPr>
      </w:pPr>
    </w:p>
    <w:p w14:paraId="30DF7E66" w14:textId="77777777" w:rsidR="009C60E8" w:rsidRPr="009C60E8" w:rsidRDefault="009C60E8" w:rsidP="009C60E8">
      <w:pPr>
        <w:rPr>
          <w:sz w:val="36"/>
          <w:szCs w:val="36"/>
        </w:rPr>
      </w:pPr>
    </w:p>
    <w:p w14:paraId="01865B4B" w14:textId="77777777" w:rsidR="009C60E8" w:rsidRPr="009C60E8" w:rsidRDefault="009C60E8" w:rsidP="009C60E8">
      <w:pPr>
        <w:rPr>
          <w:sz w:val="36"/>
          <w:szCs w:val="36"/>
        </w:rPr>
      </w:pPr>
    </w:p>
    <w:p w14:paraId="4707E653" w14:textId="77777777" w:rsidR="009C60E8" w:rsidRDefault="009C60E8" w:rsidP="00E96C4B">
      <w:pPr>
        <w:shd w:val="clear" w:color="auto" w:fill="FFFFFF"/>
        <w:spacing w:after="0" w:line="240" w:lineRule="auto"/>
        <w:jc w:val="both"/>
        <w:rPr>
          <w:color w:val="000000" w:themeColor="text1"/>
          <w:sz w:val="36"/>
          <w:szCs w:val="36"/>
        </w:rPr>
      </w:pPr>
    </w:p>
    <w:p w14:paraId="3CD2DD60" w14:textId="08C42CAD" w:rsidR="00282F4B" w:rsidRDefault="00A65410" w:rsidP="00E96C4B">
      <w:pPr>
        <w:shd w:val="clear" w:color="auto" w:fill="FFFFFF"/>
        <w:spacing w:after="0" w:line="240" w:lineRule="auto"/>
        <w:jc w:val="both"/>
        <w:rPr>
          <w:color w:val="000000" w:themeColor="text1"/>
          <w:sz w:val="36"/>
          <w:szCs w:val="36"/>
        </w:rPr>
      </w:pPr>
      <w:r>
        <w:rPr>
          <w:color w:val="000000" w:themeColor="text1"/>
          <w:sz w:val="36"/>
          <w:szCs w:val="36"/>
        </w:rPr>
        <w:tab/>
      </w:r>
      <w:r w:rsidR="00282F4B">
        <w:rPr>
          <w:color w:val="000000" w:themeColor="text1"/>
          <w:sz w:val="36"/>
          <w:szCs w:val="36"/>
        </w:rPr>
        <w:br w:type="textWrapping" w:clear="all"/>
      </w:r>
      <w:r w:rsidR="006D229F">
        <w:rPr>
          <w:color w:val="000000" w:themeColor="text1"/>
          <w:sz w:val="36"/>
          <w:szCs w:val="36"/>
        </w:rPr>
        <w:tab/>
      </w:r>
      <w:r w:rsidR="006D229F">
        <w:rPr>
          <w:color w:val="000000" w:themeColor="text1"/>
          <w:sz w:val="36"/>
          <w:szCs w:val="36"/>
        </w:rPr>
        <w:tab/>
      </w:r>
      <w:r w:rsidR="006D229F">
        <w:rPr>
          <w:color w:val="000000" w:themeColor="text1"/>
          <w:sz w:val="36"/>
          <w:szCs w:val="36"/>
        </w:rPr>
        <w:tab/>
      </w:r>
      <w:r w:rsidR="006D229F">
        <w:rPr>
          <w:color w:val="000000" w:themeColor="text1"/>
          <w:sz w:val="36"/>
          <w:szCs w:val="36"/>
        </w:rPr>
        <w:tab/>
      </w:r>
      <w:r w:rsidR="006D229F">
        <w:rPr>
          <w:color w:val="000000" w:themeColor="text1"/>
          <w:sz w:val="36"/>
          <w:szCs w:val="36"/>
        </w:rPr>
        <w:tab/>
      </w:r>
      <w:r w:rsidR="006D229F">
        <w:rPr>
          <w:color w:val="000000" w:themeColor="text1"/>
          <w:sz w:val="36"/>
          <w:szCs w:val="36"/>
        </w:rPr>
        <w:tab/>
      </w:r>
      <w:r w:rsidR="006D229F">
        <w:rPr>
          <w:color w:val="000000" w:themeColor="text1"/>
          <w:sz w:val="36"/>
          <w:szCs w:val="36"/>
        </w:rPr>
        <w:tab/>
      </w:r>
      <w:r w:rsidR="006D229F">
        <w:rPr>
          <w:color w:val="000000" w:themeColor="text1"/>
          <w:sz w:val="36"/>
          <w:szCs w:val="36"/>
        </w:rPr>
        <w:tab/>
      </w:r>
      <w:r w:rsidR="006D229F">
        <w:rPr>
          <w:color w:val="000000" w:themeColor="text1"/>
          <w:sz w:val="36"/>
          <w:szCs w:val="36"/>
        </w:rPr>
        <w:tab/>
      </w:r>
      <w:r w:rsidR="006D229F">
        <w:rPr>
          <w:color w:val="000000" w:themeColor="text1"/>
          <w:sz w:val="36"/>
          <w:szCs w:val="36"/>
        </w:rPr>
        <w:tab/>
      </w:r>
      <w:r>
        <w:rPr>
          <w:color w:val="000000" w:themeColor="text1"/>
          <w:sz w:val="36"/>
          <w:szCs w:val="36"/>
        </w:rPr>
        <w:tab/>
      </w:r>
    </w:p>
    <w:p w14:paraId="4A253296" w14:textId="3D6DDD1C" w:rsidR="005000D4" w:rsidRPr="00745AB2" w:rsidRDefault="005000D4" w:rsidP="00745AB2">
      <w:pPr>
        <w:shd w:val="clear" w:color="auto" w:fill="FFFFFF"/>
        <w:spacing w:after="0" w:line="240" w:lineRule="auto"/>
        <w:jc w:val="both"/>
        <w:rPr>
          <w:rFonts w:eastAsia="Times New Roman" w:cstheme="minorHAnsi"/>
          <w:color w:val="000000" w:themeColor="text1"/>
          <w:kern w:val="0"/>
          <w:sz w:val="36"/>
          <w:szCs w:val="36"/>
          <w:lang w:eastAsia="en-IN"/>
          <w14:ligatures w14:val="none"/>
        </w:rPr>
      </w:pPr>
      <w:r w:rsidRPr="00831E01">
        <w:rPr>
          <w:rFonts w:cstheme="minorHAnsi"/>
          <w:b/>
          <w:bCs/>
          <w:color w:val="1F1F1F"/>
          <w:sz w:val="40"/>
          <w:szCs w:val="40"/>
          <w:shd w:val="clear" w:color="auto" w:fill="FFFFFF"/>
        </w:rPr>
        <w:t>Consumer to consumer</w:t>
      </w:r>
      <w:r w:rsidR="00FE7AB9">
        <w:rPr>
          <w:rFonts w:cstheme="minorHAnsi"/>
          <w:b/>
          <w:bCs/>
          <w:color w:val="1F1F1F"/>
          <w:sz w:val="40"/>
          <w:szCs w:val="40"/>
          <w:shd w:val="clear" w:color="auto" w:fill="FFFFFF"/>
        </w:rPr>
        <w:t>(</w:t>
      </w:r>
      <w:r w:rsidR="00680674">
        <w:rPr>
          <w:rFonts w:cstheme="minorHAnsi"/>
          <w:b/>
          <w:bCs/>
          <w:color w:val="1F1F1F"/>
          <w:sz w:val="40"/>
          <w:szCs w:val="40"/>
          <w:shd w:val="clear" w:color="auto" w:fill="FFFFFF"/>
        </w:rPr>
        <w:t>C2C)</w:t>
      </w:r>
      <w:r w:rsidRPr="00831E01">
        <w:rPr>
          <w:rFonts w:cstheme="minorHAnsi"/>
          <w:b/>
          <w:bCs/>
          <w:color w:val="1F1F1F"/>
          <w:sz w:val="40"/>
          <w:szCs w:val="40"/>
          <w:shd w:val="clear" w:color="auto" w:fill="FFFFFF"/>
        </w:rPr>
        <w:t>:</w:t>
      </w:r>
    </w:p>
    <w:p w14:paraId="29F653D4" w14:textId="3C32B7DD" w:rsidR="00F47F31" w:rsidRPr="00FC02E9" w:rsidRDefault="005000D4" w:rsidP="00E96C4B">
      <w:pPr>
        <w:ind w:right="-11"/>
        <w:jc w:val="both"/>
        <w:rPr>
          <w:rFonts w:cstheme="minorHAnsi"/>
          <w:b/>
          <w:bCs/>
          <w:sz w:val="36"/>
          <w:szCs w:val="36"/>
        </w:rPr>
      </w:pPr>
      <w:r w:rsidRPr="00FC02E9">
        <w:rPr>
          <w:rFonts w:cstheme="minorHAnsi"/>
          <w:color w:val="1F1F1F"/>
          <w:sz w:val="36"/>
          <w:szCs w:val="36"/>
          <w:shd w:val="clear" w:color="auto" w:fill="FFFFFF"/>
        </w:rPr>
        <w:t xml:space="preserve">C2C also called as consumer to consumer commerce, is a business model often defined as one consumer selling goods or services to </w:t>
      </w:r>
      <w:r w:rsidRPr="00FC02E9">
        <w:rPr>
          <w:rFonts w:cstheme="minorHAnsi"/>
          <w:color w:val="1F1F1F"/>
          <w:sz w:val="36"/>
          <w:szCs w:val="36"/>
          <w:shd w:val="clear" w:color="auto" w:fill="FFFFFF"/>
        </w:rPr>
        <w:lastRenderedPageBreak/>
        <w:t>another consumer. When done online, C2C becomes a type of eCommerce.</w:t>
      </w:r>
    </w:p>
    <w:p w14:paraId="24F8990C" w14:textId="77777777" w:rsidR="00DF25F5" w:rsidRDefault="00DF25F5" w:rsidP="009C60E8">
      <w:pPr>
        <w:pBdr>
          <w:top w:val="single" w:sz="4" w:space="1" w:color="auto"/>
          <w:left w:val="single" w:sz="4" w:space="4" w:color="auto"/>
          <w:bottom w:val="single" w:sz="4" w:space="1" w:color="auto"/>
          <w:right w:val="single" w:sz="4" w:space="4" w:color="auto"/>
          <w:between w:val="single" w:sz="4" w:space="1" w:color="auto"/>
          <w:bar w:val="single" w:sz="4" w:color="auto"/>
        </w:pBdr>
        <w:jc w:val="both"/>
        <w:rPr>
          <w:b/>
          <w:bCs/>
          <w:sz w:val="48"/>
          <w:szCs w:val="48"/>
        </w:rPr>
      </w:pPr>
      <w:r>
        <w:rPr>
          <w:noProof/>
        </w:rPr>
        <w:drawing>
          <wp:inline distT="0" distB="0" distL="0" distR="0" wp14:anchorId="0582A443" wp14:editId="417967E8">
            <wp:extent cx="5194738" cy="2651760"/>
            <wp:effectExtent l="0" t="0" r="0" b="0"/>
            <wp:docPr id="2010671834" name="Picture 5" descr="A Detailed Guide to Build C2C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Detailed Guide to Build C2C Marketpla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51269" cy="2680617"/>
                    </a:xfrm>
                    <a:prstGeom prst="rect">
                      <a:avLst/>
                    </a:prstGeom>
                    <a:noFill/>
                    <a:ln>
                      <a:noFill/>
                    </a:ln>
                  </pic:spPr>
                </pic:pic>
              </a:graphicData>
            </a:graphic>
          </wp:inline>
        </w:drawing>
      </w:r>
    </w:p>
    <w:p w14:paraId="3A15F1B2" w14:textId="21122321" w:rsidR="00F834AB" w:rsidRDefault="000A4DE0" w:rsidP="00E96C4B">
      <w:pPr>
        <w:jc w:val="both"/>
        <w:rPr>
          <w:b/>
          <w:bCs/>
          <w:sz w:val="40"/>
          <w:szCs w:val="40"/>
        </w:rPr>
      </w:pPr>
      <w:r>
        <w:rPr>
          <w:b/>
          <w:bCs/>
          <w:sz w:val="40"/>
          <w:szCs w:val="40"/>
        </w:rPr>
        <w:t xml:space="preserve">Consumer to </w:t>
      </w:r>
      <w:r w:rsidR="00540675">
        <w:rPr>
          <w:b/>
          <w:bCs/>
          <w:sz w:val="40"/>
          <w:szCs w:val="40"/>
        </w:rPr>
        <w:t>business</w:t>
      </w:r>
      <w:r w:rsidR="00680674">
        <w:rPr>
          <w:b/>
          <w:bCs/>
          <w:sz w:val="40"/>
          <w:szCs w:val="40"/>
        </w:rPr>
        <w:t>(C2B)</w:t>
      </w:r>
      <w:r w:rsidR="00540675">
        <w:rPr>
          <w:b/>
          <w:bCs/>
          <w:sz w:val="40"/>
          <w:szCs w:val="40"/>
        </w:rPr>
        <w:t>:</w:t>
      </w:r>
    </w:p>
    <w:p w14:paraId="1C1022F5" w14:textId="6257D9E2" w:rsidR="00282F4B" w:rsidRPr="009C60E8" w:rsidRDefault="00F834AB" w:rsidP="00E96C4B">
      <w:pPr>
        <w:jc w:val="both"/>
        <w:rPr>
          <w:rFonts w:cstheme="minorHAnsi"/>
          <w:color w:val="1F1F1F"/>
          <w:sz w:val="36"/>
          <w:szCs w:val="36"/>
          <w:shd w:val="clear" w:color="auto" w:fill="FFFFFF"/>
        </w:rPr>
      </w:pPr>
      <w:r>
        <w:rPr>
          <w:b/>
          <w:bCs/>
          <w:sz w:val="40"/>
          <w:szCs w:val="40"/>
        </w:rPr>
        <w:t xml:space="preserve">C2B </w:t>
      </w:r>
      <w:r>
        <w:rPr>
          <w:sz w:val="40"/>
          <w:szCs w:val="40"/>
        </w:rPr>
        <w:t>is also refferd as consumer to business</w:t>
      </w:r>
      <w:r>
        <w:rPr>
          <w:rFonts w:ascii="Arial" w:hAnsi="Arial" w:cs="Arial"/>
          <w:color w:val="1F1F1F"/>
          <w:sz w:val="30"/>
          <w:szCs w:val="30"/>
          <w:shd w:val="clear" w:color="auto" w:fill="FFFFFF"/>
        </w:rPr>
        <w:t> </w:t>
      </w:r>
      <w:r w:rsidRPr="00F834AB">
        <w:rPr>
          <w:rFonts w:cstheme="minorHAnsi"/>
          <w:color w:val="1F1F1F"/>
          <w:sz w:val="36"/>
          <w:szCs w:val="36"/>
          <w:shd w:val="clear" w:color="auto" w:fill="FFFFFF"/>
        </w:rPr>
        <w:t xml:space="preserve">is an </w:t>
      </w:r>
      <w:proofErr w:type="gramStart"/>
      <w:r w:rsidRPr="00F834AB">
        <w:rPr>
          <w:rFonts w:cstheme="minorHAnsi"/>
          <w:color w:val="1F1F1F"/>
          <w:sz w:val="36"/>
          <w:szCs w:val="36"/>
          <w:shd w:val="clear" w:color="auto" w:fill="FFFFFF"/>
        </w:rPr>
        <w:t>up and coming</w:t>
      </w:r>
      <w:proofErr w:type="gramEnd"/>
      <w:r w:rsidRPr="00F834AB">
        <w:rPr>
          <w:rFonts w:cstheme="minorHAnsi"/>
          <w:color w:val="1F1F1F"/>
          <w:sz w:val="36"/>
          <w:szCs w:val="36"/>
          <w:shd w:val="clear" w:color="auto" w:fill="FFFFFF"/>
        </w:rPr>
        <w:t xml:space="preserve"> business market that can be utilized as a company's entire business model or added to an already existing model. </w:t>
      </w:r>
    </w:p>
    <w:p w14:paraId="2635B8FD" w14:textId="62056A64" w:rsidR="00711802" w:rsidRDefault="00BB6D8B" w:rsidP="009C60E8">
      <w:pPr>
        <w:pBdr>
          <w:top w:val="single" w:sz="4" w:space="1" w:color="auto"/>
          <w:left w:val="single" w:sz="4" w:space="4" w:color="auto"/>
          <w:bottom w:val="single" w:sz="4" w:space="1" w:color="auto"/>
          <w:right w:val="single" w:sz="4" w:space="4" w:color="auto"/>
          <w:between w:val="single" w:sz="4" w:space="1" w:color="auto"/>
          <w:bar w:val="single" w:sz="4" w:color="auto"/>
        </w:pBdr>
        <w:ind w:right="-11"/>
        <w:jc w:val="both"/>
        <w:rPr>
          <w:b/>
          <w:bCs/>
          <w:sz w:val="48"/>
          <w:szCs w:val="48"/>
        </w:rPr>
      </w:pPr>
      <w:r>
        <w:rPr>
          <w:noProof/>
        </w:rPr>
        <w:drawing>
          <wp:inline distT="0" distB="0" distL="0" distR="0" wp14:anchorId="04CF7026" wp14:editId="0AAD9F10">
            <wp:extent cx="4755660" cy="3252651"/>
            <wp:effectExtent l="0" t="0" r="0" b="0"/>
            <wp:docPr id="1520572827" name="Picture 6" descr="C2B Business Model PowerPoint Template - PPT Sl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2B Business Model PowerPoint Template - PPT Slides"/>
                    <pic:cNvPicPr>
                      <a:picLocks noChangeAspect="1" noChangeArrowheads="1"/>
                    </pic:cNvPicPr>
                  </pic:nvPicPr>
                  <pic:blipFill rotWithShape="1">
                    <a:blip r:embed="rId12">
                      <a:extLst>
                        <a:ext uri="{28A0092B-C50C-407E-A947-70E740481C1C}">
                          <a14:useLocalDpi xmlns:a14="http://schemas.microsoft.com/office/drawing/2010/main" val="0"/>
                        </a:ext>
                      </a:extLst>
                    </a:blip>
                    <a:srcRect b="8867"/>
                    <a:stretch/>
                  </pic:blipFill>
                  <pic:spPr bwMode="auto">
                    <a:xfrm>
                      <a:off x="0" y="0"/>
                      <a:ext cx="4795832" cy="3280127"/>
                    </a:xfrm>
                    <a:prstGeom prst="rect">
                      <a:avLst/>
                    </a:prstGeom>
                    <a:noFill/>
                    <a:ln>
                      <a:noFill/>
                    </a:ln>
                    <a:extLst>
                      <a:ext uri="{53640926-AAD7-44D8-BBD7-CCE9431645EC}">
                        <a14:shadowObscured xmlns:a14="http://schemas.microsoft.com/office/drawing/2010/main"/>
                      </a:ext>
                    </a:extLst>
                  </pic:spPr>
                </pic:pic>
              </a:graphicData>
            </a:graphic>
          </wp:inline>
        </w:drawing>
      </w:r>
    </w:p>
    <w:p w14:paraId="73706EB6" w14:textId="77777777" w:rsidR="000B6007" w:rsidRDefault="000B6007" w:rsidP="00E96C4B">
      <w:pPr>
        <w:ind w:right="-11"/>
        <w:jc w:val="both"/>
        <w:rPr>
          <w:b/>
          <w:bCs/>
          <w:sz w:val="48"/>
          <w:szCs w:val="48"/>
        </w:rPr>
      </w:pPr>
    </w:p>
    <w:p w14:paraId="273F42B2" w14:textId="77777777" w:rsidR="000B6007" w:rsidRDefault="000B6007" w:rsidP="00E96C4B">
      <w:pPr>
        <w:ind w:right="-11"/>
        <w:jc w:val="both"/>
        <w:rPr>
          <w:b/>
          <w:bCs/>
          <w:sz w:val="48"/>
          <w:szCs w:val="48"/>
        </w:rPr>
      </w:pPr>
    </w:p>
    <w:p w14:paraId="4250028B" w14:textId="3B542C96" w:rsidR="00F47F31" w:rsidRDefault="00F47F31" w:rsidP="00E96C4B">
      <w:pPr>
        <w:ind w:right="-11"/>
        <w:jc w:val="both"/>
        <w:rPr>
          <w:b/>
          <w:bCs/>
          <w:sz w:val="48"/>
          <w:szCs w:val="48"/>
        </w:rPr>
      </w:pPr>
      <w:r w:rsidRPr="00FB3846">
        <w:rPr>
          <w:b/>
          <w:bCs/>
          <w:sz w:val="48"/>
          <w:szCs w:val="48"/>
        </w:rPr>
        <w:lastRenderedPageBreak/>
        <w:t>DIFFRENCE BETW</w:t>
      </w:r>
      <w:r>
        <w:rPr>
          <w:b/>
          <w:bCs/>
          <w:sz w:val="48"/>
          <w:szCs w:val="48"/>
        </w:rPr>
        <w:t xml:space="preserve">EEN </w:t>
      </w:r>
      <w:r w:rsidRPr="00FB3846">
        <w:rPr>
          <w:b/>
          <w:bCs/>
          <w:sz w:val="48"/>
          <w:szCs w:val="48"/>
        </w:rPr>
        <w:t>B2B AND B2C</w:t>
      </w:r>
    </w:p>
    <w:p w14:paraId="127E6E42" w14:textId="77777777" w:rsidR="00F47F31" w:rsidRDefault="00F47F31" w:rsidP="00E96C4B">
      <w:pPr>
        <w:ind w:right="-11"/>
        <w:jc w:val="both"/>
        <w:rPr>
          <w:b/>
          <w:bCs/>
          <w:sz w:val="48"/>
          <w:szCs w:val="48"/>
        </w:rPr>
      </w:pPr>
    </w:p>
    <w:p w14:paraId="175892B3" w14:textId="77777777" w:rsidR="00F47F31" w:rsidRDefault="00F47F31" w:rsidP="001F558A">
      <w:pPr>
        <w:pBdr>
          <w:top w:val="single" w:sz="4" w:space="1" w:color="auto"/>
          <w:left w:val="single" w:sz="4" w:space="4" w:color="auto"/>
          <w:bottom w:val="single" w:sz="4" w:space="1" w:color="auto"/>
          <w:right w:val="single" w:sz="4" w:space="4" w:color="auto"/>
          <w:between w:val="single" w:sz="4" w:space="1" w:color="auto"/>
          <w:bar w:val="single" w:sz="4" w:color="auto"/>
        </w:pBdr>
        <w:ind w:right="-11"/>
        <w:jc w:val="both"/>
        <w:rPr>
          <w:b/>
          <w:bCs/>
          <w:sz w:val="48"/>
          <w:szCs w:val="48"/>
        </w:rPr>
      </w:pPr>
      <w:r>
        <w:rPr>
          <w:noProof/>
        </w:rPr>
        <w:drawing>
          <wp:inline distT="0" distB="0" distL="0" distR="0" wp14:anchorId="7F97354B" wp14:editId="66E48D0F">
            <wp:extent cx="6390640" cy="3348990"/>
            <wp:effectExtent l="0" t="0" r="0" b="0"/>
            <wp:docPr id="2062365735" name="Picture 4" descr="Difference Between B2b And B2c - Know before taking the le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fference Between B2b And B2c - Know before taking the lea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90640" cy="3348990"/>
                    </a:xfrm>
                    <a:prstGeom prst="rect">
                      <a:avLst/>
                    </a:prstGeom>
                    <a:noFill/>
                    <a:ln>
                      <a:noFill/>
                    </a:ln>
                  </pic:spPr>
                </pic:pic>
              </a:graphicData>
            </a:graphic>
          </wp:inline>
        </w:drawing>
      </w:r>
    </w:p>
    <w:p w14:paraId="652C8116" w14:textId="77777777" w:rsidR="00AF3EA0" w:rsidRDefault="00AF3EA0" w:rsidP="00E96C4B">
      <w:pPr>
        <w:ind w:right="-11"/>
        <w:jc w:val="both"/>
        <w:rPr>
          <w:b/>
          <w:bCs/>
          <w:sz w:val="48"/>
          <w:szCs w:val="48"/>
        </w:rPr>
      </w:pPr>
    </w:p>
    <w:p w14:paraId="57881A97" w14:textId="3CC8247C" w:rsidR="00BB6D8B" w:rsidRDefault="00BB6D8B" w:rsidP="00E96C4B">
      <w:pPr>
        <w:ind w:right="-11"/>
        <w:jc w:val="both"/>
        <w:rPr>
          <w:b/>
          <w:bCs/>
          <w:sz w:val="48"/>
          <w:szCs w:val="48"/>
        </w:rPr>
      </w:pPr>
      <w:r w:rsidRPr="00FB3846">
        <w:rPr>
          <w:b/>
          <w:bCs/>
          <w:sz w:val="48"/>
          <w:szCs w:val="48"/>
        </w:rPr>
        <w:t>DIFFRENCE BETW</w:t>
      </w:r>
      <w:r>
        <w:rPr>
          <w:b/>
          <w:bCs/>
          <w:sz w:val="48"/>
          <w:szCs w:val="48"/>
        </w:rPr>
        <w:t>EEN C</w:t>
      </w:r>
      <w:r w:rsidRPr="00FB3846">
        <w:rPr>
          <w:b/>
          <w:bCs/>
          <w:sz w:val="48"/>
          <w:szCs w:val="48"/>
        </w:rPr>
        <w:t xml:space="preserve">2B AND </w:t>
      </w:r>
      <w:r>
        <w:rPr>
          <w:b/>
          <w:bCs/>
          <w:sz w:val="48"/>
          <w:szCs w:val="48"/>
        </w:rPr>
        <w:t>C</w:t>
      </w:r>
      <w:r w:rsidRPr="00FB3846">
        <w:rPr>
          <w:b/>
          <w:bCs/>
          <w:sz w:val="48"/>
          <w:szCs w:val="48"/>
        </w:rPr>
        <w:t>2C</w:t>
      </w:r>
    </w:p>
    <w:p w14:paraId="6AE39399" w14:textId="1FB320E2" w:rsidR="00CA5523" w:rsidRDefault="00CA5523" w:rsidP="001F558A">
      <w:pPr>
        <w:pBdr>
          <w:top w:val="single" w:sz="4" w:space="1" w:color="auto"/>
          <w:left w:val="single" w:sz="4" w:space="4" w:color="auto"/>
          <w:bottom w:val="single" w:sz="4" w:space="1" w:color="auto"/>
          <w:right w:val="single" w:sz="4" w:space="4" w:color="auto"/>
          <w:between w:val="single" w:sz="4" w:space="1" w:color="auto"/>
          <w:bar w:val="single" w:sz="4" w:color="auto"/>
        </w:pBdr>
        <w:ind w:right="-11"/>
        <w:jc w:val="both"/>
        <w:rPr>
          <w:b/>
          <w:bCs/>
          <w:sz w:val="48"/>
          <w:szCs w:val="48"/>
        </w:rPr>
      </w:pPr>
      <w:r>
        <w:rPr>
          <w:noProof/>
        </w:rPr>
        <w:drawing>
          <wp:inline distT="0" distB="0" distL="0" distR="0" wp14:anchorId="268F355F" wp14:editId="251B3453">
            <wp:extent cx="5081270" cy="3814445"/>
            <wp:effectExtent l="0" t="0" r="0" b="0"/>
            <wp:docPr id="944454487" name="Picture 7" descr="What is C2B eCommerce? Everything you need to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 is C2B eCommerce? Everything you need to know"/>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81270" cy="3814445"/>
                    </a:xfrm>
                    <a:prstGeom prst="rect">
                      <a:avLst/>
                    </a:prstGeom>
                    <a:noFill/>
                    <a:ln>
                      <a:noFill/>
                    </a:ln>
                  </pic:spPr>
                </pic:pic>
              </a:graphicData>
            </a:graphic>
          </wp:inline>
        </w:drawing>
      </w:r>
    </w:p>
    <w:p w14:paraId="24B0D58A" w14:textId="2BAC8B21" w:rsidR="00204217" w:rsidRDefault="00EB620B" w:rsidP="00E96C4B">
      <w:pPr>
        <w:jc w:val="both"/>
        <w:rPr>
          <w:b/>
          <w:bCs/>
          <w:color w:val="FF0000"/>
          <w:sz w:val="48"/>
          <w:szCs w:val="48"/>
        </w:rPr>
      </w:pPr>
      <w:r>
        <w:rPr>
          <w:b/>
          <w:bCs/>
          <w:sz w:val="48"/>
          <w:szCs w:val="48"/>
        </w:rPr>
        <w:lastRenderedPageBreak/>
        <w:tab/>
      </w:r>
      <w:r w:rsidR="004939AE">
        <w:rPr>
          <w:b/>
          <w:bCs/>
          <w:sz w:val="48"/>
          <w:szCs w:val="48"/>
        </w:rPr>
        <w:tab/>
      </w:r>
      <w:r w:rsidR="004939AE">
        <w:rPr>
          <w:b/>
          <w:bCs/>
          <w:sz w:val="48"/>
          <w:szCs w:val="48"/>
        </w:rPr>
        <w:tab/>
      </w:r>
      <w:r w:rsidR="004939AE" w:rsidRPr="004939AE">
        <w:rPr>
          <w:b/>
          <w:bCs/>
          <w:color w:val="FF0000"/>
          <w:sz w:val="48"/>
          <w:szCs w:val="48"/>
        </w:rPr>
        <w:t>OBJECTIVE OF ANALYSIS</w:t>
      </w:r>
    </w:p>
    <w:p w14:paraId="72A7892F" w14:textId="77777777" w:rsidR="00846B9A" w:rsidRPr="00CC5981" w:rsidRDefault="00846B9A" w:rsidP="00E96C4B">
      <w:pPr>
        <w:jc w:val="both"/>
        <w:rPr>
          <w:sz w:val="36"/>
          <w:szCs w:val="36"/>
        </w:rPr>
      </w:pPr>
      <w:r w:rsidRPr="00CC5981">
        <w:rPr>
          <w:sz w:val="36"/>
          <w:szCs w:val="36"/>
        </w:rPr>
        <w:t xml:space="preserve">The major objectives of the project work on E-commerce industry are: </w:t>
      </w:r>
    </w:p>
    <w:p w14:paraId="2A25AF9D" w14:textId="210B5B50" w:rsidR="00A007A0" w:rsidRPr="00CC5981" w:rsidRDefault="00DF5677" w:rsidP="00E96C4B">
      <w:pPr>
        <w:ind w:right="-11"/>
        <w:jc w:val="both"/>
        <w:rPr>
          <w:rFonts w:cstheme="minorHAnsi"/>
          <w:color w:val="474747"/>
          <w:sz w:val="36"/>
          <w:szCs w:val="36"/>
          <w:shd w:val="clear" w:color="auto" w:fill="FFFFFF"/>
        </w:rPr>
      </w:pPr>
      <w:r w:rsidRPr="00CC5981">
        <w:rPr>
          <w:rFonts w:cstheme="minorHAnsi"/>
          <w:color w:val="474747"/>
          <w:sz w:val="36"/>
          <w:szCs w:val="36"/>
          <w:shd w:val="clear" w:color="auto" w:fill="FFFFFF"/>
        </w:rPr>
        <w:t>1</w:t>
      </w:r>
      <w:r w:rsidR="00630109" w:rsidRPr="00CC5981">
        <w:rPr>
          <w:rFonts w:cstheme="minorHAnsi"/>
          <w:color w:val="474747"/>
          <w:sz w:val="36"/>
          <w:szCs w:val="36"/>
          <w:shd w:val="clear" w:color="auto" w:fill="FFFFFF"/>
        </w:rPr>
        <w:t>.</w:t>
      </w:r>
      <w:r w:rsidR="003D270D" w:rsidRPr="00CC5981">
        <w:rPr>
          <w:rFonts w:cstheme="minorHAnsi"/>
          <w:color w:val="474747"/>
          <w:sz w:val="36"/>
          <w:szCs w:val="36"/>
          <w:shd w:val="clear" w:color="auto" w:fill="FFFFFF"/>
        </w:rPr>
        <w:t xml:space="preserve">The E-Commerce goals focus on optimizing online retail performance. These goals typically </w:t>
      </w:r>
      <w:r w:rsidR="006C7183" w:rsidRPr="00CC5981">
        <w:rPr>
          <w:rFonts w:cstheme="minorHAnsi"/>
          <w:color w:val="474747"/>
          <w:sz w:val="36"/>
          <w:szCs w:val="36"/>
          <w:shd w:val="clear" w:color="auto" w:fill="FFFFFF"/>
        </w:rPr>
        <w:t>include</w:t>
      </w:r>
      <w:r w:rsidR="00846DBB" w:rsidRPr="00CC5981">
        <w:rPr>
          <w:rFonts w:cstheme="minorHAnsi"/>
          <w:color w:val="474747"/>
          <w:sz w:val="36"/>
          <w:szCs w:val="36"/>
          <w:shd w:val="clear" w:color="auto" w:fill="FFFFFF"/>
        </w:rPr>
        <w:t xml:space="preserve"> increasing </w:t>
      </w:r>
      <w:r w:rsidR="00B73447" w:rsidRPr="00CC5981">
        <w:rPr>
          <w:rFonts w:cstheme="minorHAnsi"/>
          <w:color w:val="474747"/>
          <w:sz w:val="36"/>
          <w:szCs w:val="36"/>
          <w:shd w:val="clear" w:color="auto" w:fill="FFFFFF"/>
        </w:rPr>
        <w:t xml:space="preserve">website traffic, enhancing </w:t>
      </w:r>
      <w:r w:rsidR="008D1659" w:rsidRPr="00CC5981">
        <w:rPr>
          <w:rFonts w:cstheme="minorHAnsi"/>
          <w:color w:val="474747"/>
          <w:sz w:val="36"/>
          <w:szCs w:val="36"/>
          <w:shd w:val="clear" w:color="auto" w:fill="FFFFFF"/>
        </w:rPr>
        <w:t>customer engagement, boosting co</w:t>
      </w:r>
      <w:r w:rsidRPr="00CC5981">
        <w:rPr>
          <w:rFonts w:cstheme="minorHAnsi"/>
          <w:color w:val="474747"/>
          <w:sz w:val="36"/>
          <w:szCs w:val="36"/>
          <w:shd w:val="clear" w:color="auto" w:fill="FFFFFF"/>
        </w:rPr>
        <w:t>nversion rates, and driving sales growth.</w:t>
      </w:r>
    </w:p>
    <w:p w14:paraId="5FBC60E3" w14:textId="77777777" w:rsidR="003B00E3" w:rsidRDefault="003B00E3" w:rsidP="00E96C4B">
      <w:pPr>
        <w:jc w:val="both"/>
        <w:rPr>
          <w:sz w:val="36"/>
          <w:szCs w:val="36"/>
        </w:rPr>
      </w:pPr>
      <w:r>
        <w:rPr>
          <w:sz w:val="36"/>
          <w:szCs w:val="36"/>
        </w:rPr>
        <w:t>2.</w:t>
      </w:r>
      <w:r w:rsidR="00CC5981" w:rsidRPr="00CC5981">
        <w:rPr>
          <w:sz w:val="36"/>
          <w:szCs w:val="36"/>
        </w:rPr>
        <w:t xml:space="preserve"> To understand about E-commerce and its role in the economy</w:t>
      </w:r>
    </w:p>
    <w:p w14:paraId="4FC8F1C3" w14:textId="580B19E1" w:rsidR="003B00E3" w:rsidRDefault="005F2B9E" w:rsidP="00E96C4B">
      <w:pPr>
        <w:jc w:val="both"/>
        <w:rPr>
          <w:sz w:val="36"/>
          <w:szCs w:val="36"/>
        </w:rPr>
      </w:pPr>
      <w:r>
        <w:rPr>
          <w:sz w:val="36"/>
          <w:szCs w:val="36"/>
        </w:rPr>
        <w:t>3.</w:t>
      </w:r>
      <w:r w:rsidR="00CC5981" w:rsidRPr="00CC5981">
        <w:rPr>
          <w:sz w:val="36"/>
          <w:szCs w:val="36"/>
        </w:rPr>
        <w:t xml:space="preserve"> To understand the types of E-commerce and its functioning </w:t>
      </w:r>
    </w:p>
    <w:p w14:paraId="08BEC601" w14:textId="4FBFD2E5" w:rsidR="003B00E3" w:rsidRDefault="005F2B9E" w:rsidP="00E96C4B">
      <w:pPr>
        <w:jc w:val="both"/>
        <w:rPr>
          <w:sz w:val="36"/>
          <w:szCs w:val="36"/>
        </w:rPr>
      </w:pPr>
      <w:r>
        <w:rPr>
          <w:sz w:val="36"/>
          <w:szCs w:val="36"/>
        </w:rPr>
        <w:t>4.</w:t>
      </w:r>
      <w:r w:rsidR="00CC5981" w:rsidRPr="00CC5981">
        <w:rPr>
          <w:sz w:val="36"/>
          <w:szCs w:val="36"/>
        </w:rPr>
        <w:t xml:space="preserve"> To understand the influence of the coronavirus pandemic on the E-Commerce Industry with respect to the consumers perspective.</w:t>
      </w:r>
    </w:p>
    <w:p w14:paraId="461F5F20" w14:textId="56954194" w:rsidR="003B00E3" w:rsidRDefault="005F2B9E" w:rsidP="00E96C4B">
      <w:pPr>
        <w:jc w:val="both"/>
        <w:rPr>
          <w:sz w:val="36"/>
          <w:szCs w:val="36"/>
        </w:rPr>
      </w:pPr>
      <w:r>
        <w:rPr>
          <w:sz w:val="36"/>
          <w:szCs w:val="36"/>
        </w:rPr>
        <w:t>5.</w:t>
      </w:r>
      <w:r w:rsidR="00CC5981" w:rsidRPr="00CC5981">
        <w:rPr>
          <w:sz w:val="36"/>
          <w:szCs w:val="36"/>
        </w:rPr>
        <w:t xml:space="preserve"> To understand major academic disciplines contributing to e-commerce research </w:t>
      </w:r>
    </w:p>
    <w:p w14:paraId="7535479A" w14:textId="10BB884A" w:rsidR="00CC5981" w:rsidRPr="00CC5981" w:rsidRDefault="005F2B9E" w:rsidP="00E96C4B">
      <w:pPr>
        <w:jc w:val="both"/>
        <w:rPr>
          <w:b/>
          <w:bCs/>
          <w:color w:val="FF0000"/>
          <w:sz w:val="36"/>
          <w:szCs w:val="36"/>
        </w:rPr>
      </w:pPr>
      <w:r>
        <w:rPr>
          <w:sz w:val="36"/>
          <w:szCs w:val="36"/>
        </w:rPr>
        <w:t>6.</w:t>
      </w:r>
      <w:r w:rsidR="00CC5981" w:rsidRPr="00CC5981">
        <w:rPr>
          <w:sz w:val="36"/>
          <w:szCs w:val="36"/>
        </w:rPr>
        <w:t>To understand about the growth prospects of E-commerce</w:t>
      </w:r>
    </w:p>
    <w:p w14:paraId="5727BD23" w14:textId="77777777" w:rsidR="00846B9A" w:rsidRPr="00CC5981" w:rsidRDefault="00846B9A" w:rsidP="00E96C4B">
      <w:pPr>
        <w:ind w:right="-11"/>
        <w:jc w:val="both"/>
        <w:rPr>
          <w:rFonts w:cstheme="minorHAnsi"/>
          <w:color w:val="474747"/>
          <w:sz w:val="36"/>
          <w:szCs w:val="36"/>
          <w:shd w:val="clear" w:color="auto" w:fill="FFFFFF"/>
        </w:rPr>
      </w:pPr>
    </w:p>
    <w:p w14:paraId="5A6373FD" w14:textId="7189C1B7" w:rsidR="0045750D" w:rsidRDefault="002B7D48" w:rsidP="000B6007">
      <w:pPr>
        <w:pBdr>
          <w:top w:val="single" w:sz="4" w:space="1" w:color="auto"/>
          <w:left w:val="single" w:sz="4" w:space="4" w:color="auto"/>
          <w:bottom w:val="single" w:sz="4" w:space="1" w:color="auto"/>
          <w:right w:val="single" w:sz="4" w:space="4" w:color="auto"/>
          <w:between w:val="single" w:sz="4" w:space="1" w:color="auto"/>
          <w:bar w:val="single" w:sz="4" w:color="auto"/>
        </w:pBdr>
        <w:ind w:right="-11"/>
        <w:jc w:val="both"/>
        <w:rPr>
          <w:rFonts w:cstheme="minorHAnsi"/>
          <w:b/>
          <w:bCs/>
          <w:sz w:val="36"/>
          <w:szCs w:val="36"/>
        </w:rPr>
      </w:pPr>
      <w:r>
        <w:rPr>
          <w:rFonts w:cstheme="minorHAnsi"/>
          <w:b/>
          <w:bCs/>
          <w:sz w:val="36"/>
          <w:szCs w:val="36"/>
        </w:rPr>
        <w:tab/>
      </w:r>
      <w:r>
        <w:rPr>
          <w:rFonts w:cstheme="minorHAnsi"/>
          <w:b/>
          <w:bCs/>
          <w:sz w:val="36"/>
          <w:szCs w:val="36"/>
        </w:rPr>
        <w:tab/>
      </w:r>
      <w:r>
        <w:rPr>
          <w:rFonts w:cstheme="minorHAnsi"/>
          <w:b/>
          <w:bCs/>
          <w:sz w:val="36"/>
          <w:szCs w:val="36"/>
        </w:rPr>
        <w:tab/>
      </w:r>
      <w:r>
        <w:rPr>
          <w:rFonts w:cstheme="minorHAnsi"/>
          <w:b/>
          <w:bCs/>
          <w:sz w:val="36"/>
          <w:szCs w:val="36"/>
        </w:rPr>
        <w:tab/>
      </w:r>
      <w:r w:rsidR="00F70617">
        <w:rPr>
          <w:noProof/>
        </w:rPr>
        <w:drawing>
          <wp:inline distT="0" distB="0" distL="0" distR="0" wp14:anchorId="4031E899" wp14:editId="6DF33AB7">
            <wp:extent cx="3261494" cy="2878379"/>
            <wp:effectExtent l="0" t="0" r="0" b="0"/>
            <wp:docPr id="2065464705" name="Picture 1" descr="e-Commerce Comical Cart Wht BG Comical Perspective Shopping cart with white background Advertisement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mmerce Comical Cart Wht BG Comical Perspective Shopping cart with white background Advertisement Stock Phot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86306" cy="3076784"/>
                    </a:xfrm>
                    <a:prstGeom prst="rect">
                      <a:avLst/>
                    </a:prstGeom>
                    <a:noFill/>
                    <a:ln>
                      <a:noFill/>
                    </a:ln>
                  </pic:spPr>
                </pic:pic>
              </a:graphicData>
            </a:graphic>
          </wp:inline>
        </w:drawing>
      </w:r>
    </w:p>
    <w:p w14:paraId="4CD98E07" w14:textId="77777777" w:rsidR="0045750D" w:rsidRDefault="0045750D" w:rsidP="00E96C4B">
      <w:pPr>
        <w:jc w:val="both"/>
        <w:rPr>
          <w:rFonts w:cstheme="minorHAnsi"/>
          <w:b/>
          <w:bCs/>
          <w:sz w:val="36"/>
          <w:szCs w:val="36"/>
        </w:rPr>
      </w:pPr>
      <w:r>
        <w:rPr>
          <w:rFonts w:cstheme="minorHAnsi"/>
          <w:b/>
          <w:bCs/>
          <w:sz w:val="36"/>
          <w:szCs w:val="36"/>
        </w:rPr>
        <w:br w:type="page"/>
      </w:r>
    </w:p>
    <w:p w14:paraId="1C90FBC4" w14:textId="77777777" w:rsidR="00EB1017" w:rsidRPr="000B6007" w:rsidRDefault="00EB1017" w:rsidP="00E96C4B">
      <w:pPr>
        <w:ind w:left="1440" w:right="-11" w:firstLine="720"/>
        <w:jc w:val="both"/>
        <w:rPr>
          <w:color w:val="FF0000"/>
          <w:u w:val="single"/>
        </w:rPr>
      </w:pPr>
      <w:r w:rsidRPr="000B6007">
        <w:rPr>
          <w:b/>
          <w:bCs/>
          <w:color w:val="FF0000"/>
          <w:sz w:val="48"/>
          <w:szCs w:val="48"/>
          <w:u w:val="single"/>
        </w:rPr>
        <w:lastRenderedPageBreak/>
        <w:t>CHALLENGES IN ANALYSIS</w:t>
      </w:r>
    </w:p>
    <w:p w14:paraId="767008A9" w14:textId="77777777" w:rsidR="00EB1017" w:rsidRPr="00EB1017" w:rsidRDefault="00EB1017" w:rsidP="00E96C4B">
      <w:pPr>
        <w:ind w:right="-11"/>
        <w:jc w:val="both"/>
        <w:rPr>
          <w:sz w:val="36"/>
          <w:szCs w:val="36"/>
        </w:rPr>
      </w:pPr>
      <w:r w:rsidRPr="00EB1017">
        <w:rPr>
          <w:sz w:val="36"/>
          <w:szCs w:val="36"/>
        </w:rPr>
        <w:t xml:space="preserve"> There were few challenges that were been faced during the project work on the E commerce Industry: -</w:t>
      </w:r>
    </w:p>
    <w:p w14:paraId="547C9713" w14:textId="77777777" w:rsidR="00EB1017" w:rsidRDefault="00EB1017" w:rsidP="00E96C4B">
      <w:pPr>
        <w:ind w:right="-11"/>
        <w:jc w:val="both"/>
        <w:rPr>
          <w:sz w:val="36"/>
          <w:szCs w:val="36"/>
        </w:rPr>
      </w:pPr>
      <w:r w:rsidRPr="00EB1017">
        <w:rPr>
          <w:sz w:val="36"/>
          <w:szCs w:val="36"/>
        </w:rPr>
        <w:t xml:space="preserve"> • One of the major challenges during the analysis was the collection of primary data (original data) related to the study. </w:t>
      </w:r>
    </w:p>
    <w:p w14:paraId="1220AC53" w14:textId="459DD7B5" w:rsidR="000D6CB6" w:rsidRPr="00EB1017" w:rsidRDefault="00A108EE" w:rsidP="00E96C4B">
      <w:pPr>
        <w:ind w:right="-11"/>
        <w:jc w:val="both"/>
        <w:rPr>
          <w:sz w:val="36"/>
          <w:szCs w:val="36"/>
        </w:rPr>
      </w:pPr>
      <w:r w:rsidRPr="00EB1017">
        <w:rPr>
          <w:sz w:val="36"/>
          <w:szCs w:val="36"/>
        </w:rPr>
        <w:t>•</w:t>
      </w:r>
      <w:r>
        <w:rPr>
          <w:sz w:val="36"/>
          <w:szCs w:val="36"/>
        </w:rPr>
        <w:t xml:space="preserve"> Managing vast and varied data streams.</w:t>
      </w:r>
    </w:p>
    <w:p w14:paraId="42A43502" w14:textId="77777777" w:rsidR="00EB1017" w:rsidRPr="00EB1017" w:rsidRDefault="00EB1017" w:rsidP="00E96C4B">
      <w:pPr>
        <w:ind w:right="-11"/>
        <w:jc w:val="both"/>
        <w:rPr>
          <w:sz w:val="36"/>
          <w:szCs w:val="36"/>
        </w:rPr>
      </w:pPr>
      <w:r w:rsidRPr="00EB1017">
        <w:rPr>
          <w:sz w:val="36"/>
          <w:szCs w:val="36"/>
        </w:rPr>
        <w:t>• Searching the accurate data related to the study was another challenge.</w:t>
      </w:r>
    </w:p>
    <w:p w14:paraId="7CCF8982" w14:textId="77777777" w:rsidR="00EB1017" w:rsidRPr="00EB1017" w:rsidRDefault="00EB1017" w:rsidP="00E96C4B">
      <w:pPr>
        <w:ind w:right="-11"/>
        <w:jc w:val="both"/>
        <w:rPr>
          <w:sz w:val="36"/>
          <w:szCs w:val="36"/>
        </w:rPr>
      </w:pPr>
      <w:r w:rsidRPr="00EB1017">
        <w:rPr>
          <w:sz w:val="36"/>
          <w:szCs w:val="36"/>
        </w:rPr>
        <w:t xml:space="preserve"> • Knowing the appropriate perspective and the preparation of questionnaire was also one of the challenges.</w:t>
      </w:r>
    </w:p>
    <w:p w14:paraId="49D4533A" w14:textId="55483B41" w:rsidR="00630109" w:rsidRPr="00EB1017" w:rsidRDefault="00EB1017" w:rsidP="00E96C4B">
      <w:pPr>
        <w:ind w:right="-11"/>
        <w:jc w:val="both"/>
        <w:rPr>
          <w:rFonts w:cstheme="minorHAnsi"/>
          <w:b/>
          <w:bCs/>
          <w:sz w:val="36"/>
          <w:szCs w:val="36"/>
        </w:rPr>
      </w:pPr>
      <w:r w:rsidRPr="00EB1017">
        <w:rPr>
          <w:sz w:val="36"/>
          <w:szCs w:val="36"/>
        </w:rPr>
        <w:t xml:space="preserve"> • Studying the impact of covid on e-commerce was a challenge in terms getting the data.</w:t>
      </w:r>
    </w:p>
    <w:p w14:paraId="7CAD5C0B" w14:textId="0D0E7690" w:rsidR="00162FC3" w:rsidRPr="00692DF5" w:rsidRDefault="0058545F" w:rsidP="00E96C4B">
      <w:pPr>
        <w:ind w:right="-11"/>
        <w:jc w:val="both"/>
        <w:rPr>
          <w:sz w:val="36"/>
          <w:szCs w:val="36"/>
        </w:rPr>
      </w:pPr>
      <w:r w:rsidRPr="00EB1017">
        <w:rPr>
          <w:sz w:val="36"/>
          <w:szCs w:val="36"/>
        </w:rPr>
        <w:t>•</w:t>
      </w:r>
      <w:r w:rsidR="002F3486" w:rsidRPr="00692DF5">
        <w:rPr>
          <w:sz w:val="36"/>
          <w:szCs w:val="36"/>
        </w:rPr>
        <w:t xml:space="preserve"> </w:t>
      </w:r>
      <w:r w:rsidR="00B11337" w:rsidRPr="00692DF5">
        <w:rPr>
          <w:sz w:val="36"/>
          <w:szCs w:val="36"/>
        </w:rPr>
        <w:t xml:space="preserve">Integration </w:t>
      </w:r>
      <w:r w:rsidR="001A67EE" w:rsidRPr="00692DF5">
        <w:rPr>
          <w:sz w:val="36"/>
          <w:szCs w:val="36"/>
        </w:rPr>
        <w:t xml:space="preserve">data from </w:t>
      </w:r>
      <w:r w:rsidR="00BB0C28" w:rsidRPr="00692DF5">
        <w:rPr>
          <w:sz w:val="36"/>
          <w:szCs w:val="36"/>
        </w:rPr>
        <w:t xml:space="preserve">multiple </w:t>
      </w:r>
      <w:r w:rsidR="008B7988" w:rsidRPr="00692DF5">
        <w:rPr>
          <w:sz w:val="36"/>
          <w:szCs w:val="36"/>
        </w:rPr>
        <w:t>channels.</w:t>
      </w:r>
    </w:p>
    <w:p w14:paraId="4B893CC3" w14:textId="0DC01107" w:rsidR="00050547" w:rsidRDefault="008C171F" w:rsidP="00E96C4B">
      <w:pPr>
        <w:ind w:right="-11"/>
        <w:jc w:val="both"/>
        <w:rPr>
          <w:sz w:val="36"/>
          <w:szCs w:val="36"/>
        </w:rPr>
      </w:pPr>
      <w:r w:rsidRPr="00EB1017">
        <w:rPr>
          <w:sz w:val="36"/>
          <w:szCs w:val="36"/>
        </w:rPr>
        <w:t>•</w:t>
      </w:r>
      <w:r w:rsidR="0028189E">
        <w:rPr>
          <w:sz w:val="36"/>
          <w:szCs w:val="36"/>
        </w:rPr>
        <w:t xml:space="preserve"> Providing real</w:t>
      </w:r>
      <w:r w:rsidR="009F2722">
        <w:rPr>
          <w:sz w:val="36"/>
          <w:szCs w:val="36"/>
        </w:rPr>
        <w:t xml:space="preserve">-time </w:t>
      </w:r>
      <w:r w:rsidR="00AD20DA">
        <w:rPr>
          <w:sz w:val="36"/>
          <w:szCs w:val="36"/>
        </w:rPr>
        <w:t xml:space="preserve">insights </w:t>
      </w:r>
      <w:r w:rsidR="00C469E2">
        <w:rPr>
          <w:sz w:val="36"/>
          <w:szCs w:val="36"/>
        </w:rPr>
        <w:t>for personal</w:t>
      </w:r>
      <w:r w:rsidR="003A721D">
        <w:rPr>
          <w:sz w:val="36"/>
          <w:szCs w:val="36"/>
        </w:rPr>
        <w:t>i</w:t>
      </w:r>
      <w:r w:rsidR="00BD06DA">
        <w:rPr>
          <w:sz w:val="36"/>
          <w:szCs w:val="36"/>
        </w:rPr>
        <w:t xml:space="preserve">zed </w:t>
      </w:r>
      <w:r w:rsidR="00285123">
        <w:rPr>
          <w:sz w:val="36"/>
          <w:szCs w:val="36"/>
        </w:rPr>
        <w:t>experiences.</w:t>
      </w:r>
    </w:p>
    <w:p w14:paraId="0FDF6162" w14:textId="56759FB3" w:rsidR="003B2E48" w:rsidRDefault="00E55BE6" w:rsidP="00E96C4B">
      <w:pPr>
        <w:ind w:right="-11"/>
        <w:jc w:val="both"/>
        <w:rPr>
          <w:sz w:val="36"/>
          <w:szCs w:val="36"/>
        </w:rPr>
      </w:pPr>
      <w:r w:rsidRPr="00EB1017">
        <w:rPr>
          <w:sz w:val="36"/>
          <w:szCs w:val="36"/>
        </w:rPr>
        <w:t>•</w:t>
      </w:r>
      <w:r w:rsidR="00761A55">
        <w:rPr>
          <w:sz w:val="36"/>
          <w:szCs w:val="36"/>
        </w:rPr>
        <w:t xml:space="preserve"> </w:t>
      </w:r>
      <w:r w:rsidR="0057168A">
        <w:rPr>
          <w:sz w:val="36"/>
          <w:szCs w:val="36"/>
        </w:rPr>
        <w:t xml:space="preserve">Understanding complex user </w:t>
      </w:r>
      <w:r w:rsidR="00C66F43">
        <w:rPr>
          <w:sz w:val="36"/>
          <w:szCs w:val="36"/>
        </w:rPr>
        <w:t>behaviour pat</w:t>
      </w:r>
      <w:r w:rsidR="00217740">
        <w:rPr>
          <w:sz w:val="36"/>
          <w:szCs w:val="36"/>
        </w:rPr>
        <w:t>terns</w:t>
      </w:r>
      <w:r w:rsidR="006D3BBD">
        <w:rPr>
          <w:sz w:val="36"/>
          <w:szCs w:val="36"/>
        </w:rPr>
        <w:t>.</w:t>
      </w:r>
    </w:p>
    <w:p w14:paraId="77044CF7" w14:textId="4C357DC1" w:rsidR="00084378" w:rsidRDefault="00BF3E44" w:rsidP="00D1708F">
      <w:pPr>
        <w:ind w:right="-11"/>
        <w:jc w:val="both"/>
        <w:rPr>
          <w:sz w:val="36"/>
          <w:szCs w:val="36"/>
        </w:rPr>
      </w:pPr>
      <w:r w:rsidRPr="00EB1017">
        <w:rPr>
          <w:sz w:val="36"/>
          <w:szCs w:val="36"/>
        </w:rPr>
        <w:t>•</w:t>
      </w:r>
      <w:r>
        <w:rPr>
          <w:sz w:val="36"/>
          <w:szCs w:val="36"/>
        </w:rPr>
        <w:t xml:space="preserve"> Ensuring data accuracy and consistancy.</w:t>
      </w:r>
    </w:p>
    <w:p w14:paraId="2C3C836C" w14:textId="6059BB52" w:rsidR="00CE79E3" w:rsidRDefault="00CE79E3" w:rsidP="00E96C4B">
      <w:pPr>
        <w:ind w:right="-11"/>
        <w:jc w:val="both"/>
        <w:rPr>
          <w:b/>
          <w:bCs/>
          <w:color w:val="4472C4" w:themeColor="accent1"/>
          <w:sz w:val="40"/>
          <w:szCs w:val="40"/>
        </w:rPr>
      </w:pPr>
      <w:r w:rsidRPr="00CE79E3">
        <w:rPr>
          <w:b/>
          <w:bCs/>
          <w:color w:val="4472C4" w:themeColor="accent1"/>
          <w:sz w:val="40"/>
          <w:szCs w:val="40"/>
        </w:rPr>
        <w:t>Methodology:</w:t>
      </w:r>
    </w:p>
    <w:p w14:paraId="13AE0F24" w14:textId="42FDBD34" w:rsidR="00B45B3D" w:rsidRDefault="008532AD" w:rsidP="00E96C4B">
      <w:pPr>
        <w:ind w:right="-11"/>
        <w:jc w:val="both"/>
        <w:rPr>
          <w:sz w:val="36"/>
          <w:szCs w:val="36"/>
        </w:rPr>
      </w:pPr>
      <w:r w:rsidRPr="008532AD">
        <w:rPr>
          <w:sz w:val="36"/>
          <w:szCs w:val="36"/>
        </w:rPr>
        <w:t xml:space="preserve">This paper used a survey of 67 people on their perspective as a consumer involved in online shopping. 9 Questions were asked to them for a clearer picture of the viewpoint changes of consumer during the pandemic of covid-19 towards E-Commerce. The Thought process of the world is now changed with the covid19 pandemic which also bought a change in the lifestyle of people as they are trying to adjust with the new normal and all this led to give a push to E-Commerce industry as well. Covid19 provided E-Commerce with a new environment so as to expand their footprints with quite a few </w:t>
      </w:r>
      <w:r w:rsidRPr="008532AD">
        <w:rPr>
          <w:sz w:val="36"/>
          <w:szCs w:val="36"/>
        </w:rPr>
        <w:lastRenderedPageBreak/>
        <w:t xml:space="preserve">challenges to overcome like productivity or the supply chain effectiveness. Social distancing gave a positive impact on the E-commerce industries growth. The following </w:t>
      </w:r>
      <w:r w:rsidR="00394163">
        <w:rPr>
          <w:sz w:val="36"/>
          <w:szCs w:val="36"/>
        </w:rPr>
        <w:t xml:space="preserve">Figure </w:t>
      </w:r>
      <w:r w:rsidRPr="008532AD">
        <w:rPr>
          <w:sz w:val="36"/>
          <w:szCs w:val="36"/>
        </w:rPr>
        <w:t>shows the revenue earned by the companies in the Quarter 1 of the previous and current year that is 2019 and 202</w:t>
      </w:r>
      <w:r w:rsidR="00C500E3">
        <w:rPr>
          <w:sz w:val="36"/>
          <w:szCs w:val="36"/>
        </w:rPr>
        <w:t>4</w:t>
      </w:r>
      <w:r w:rsidRPr="008532AD">
        <w:rPr>
          <w:sz w:val="36"/>
          <w:szCs w:val="36"/>
        </w:rPr>
        <w:t xml:space="preserve"> has witness an increase even</w:t>
      </w:r>
      <w:r w:rsidR="00BC75CD">
        <w:rPr>
          <w:sz w:val="36"/>
          <w:szCs w:val="36"/>
        </w:rPr>
        <w:t xml:space="preserve"> though the economy is facing a downfall.</w:t>
      </w:r>
    </w:p>
    <w:p w14:paraId="46BF4FB9" w14:textId="77777777" w:rsidR="00B45B3D" w:rsidRDefault="00B45B3D" w:rsidP="00E96C4B">
      <w:pPr>
        <w:ind w:right="-11"/>
        <w:jc w:val="both"/>
        <w:rPr>
          <w:sz w:val="36"/>
          <w:szCs w:val="36"/>
        </w:rPr>
      </w:pPr>
    </w:p>
    <w:p w14:paraId="5284ABE9" w14:textId="5BEA2680" w:rsidR="00CE79E3" w:rsidRDefault="008532AD" w:rsidP="00C97F40">
      <w:pPr>
        <w:pBdr>
          <w:top w:val="single" w:sz="4" w:space="1" w:color="auto"/>
          <w:left w:val="single" w:sz="4" w:space="4" w:color="auto"/>
          <w:bottom w:val="single" w:sz="4" w:space="1" w:color="auto"/>
          <w:right w:val="single" w:sz="4" w:space="4" w:color="auto"/>
          <w:between w:val="single" w:sz="4" w:space="1" w:color="auto"/>
          <w:bar w:val="single" w:sz="4" w:color="auto"/>
        </w:pBdr>
        <w:ind w:right="-11"/>
        <w:jc w:val="both"/>
        <w:rPr>
          <w:sz w:val="36"/>
          <w:szCs w:val="36"/>
        </w:rPr>
      </w:pPr>
      <w:r w:rsidRPr="008532AD">
        <w:rPr>
          <w:sz w:val="36"/>
          <w:szCs w:val="36"/>
        </w:rPr>
        <w:t xml:space="preserve"> </w:t>
      </w:r>
      <w:r w:rsidR="00B45B3D">
        <w:rPr>
          <w:noProof/>
        </w:rPr>
        <w:drawing>
          <wp:inline distT="0" distB="0" distL="0" distR="0" wp14:anchorId="4F4798DB" wp14:editId="5C994AD0">
            <wp:extent cx="5612030" cy="3304452"/>
            <wp:effectExtent l="0" t="0" r="0" b="0"/>
            <wp:docPr id="2074675234" name="Picture 1" descr="Business man drawing business strategy choice, sketch and human hand with pencil Adult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siness man drawing business strategy choice, sketch and human hand with pencil Adult Stock Phot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8740" cy="3496824"/>
                    </a:xfrm>
                    <a:prstGeom prst="rect">
                      <a:avLst/>
                    </a:prstGeom>
                    <a:noFill/>
                    <a:ln>
                      <a:noFill/>
                    </a:ln>
                  </pic:spPr>
                </pic:pic>
              </a:graphicData>
            </a:graphic>
          </wp:inline>
        </w:drawing>
      </w:r>
      <w:r w:rsidRPr="008532AD">
        <w:rPr>
          <w:sz w:val="36"/>
          <w:szCs w:val="36"/>
        </w:rPr>
        <w:t xml:space="preserve">  </w:t>
      </w:r>
    </w:p>
    <w:p w14:paraId="576F7DB5" w14:textId="79E2751D" w:rsidR="007E677C" w:rsidRPr="00DC760A" w:rsidRDefault="007E677C" w:rsidP="00E96C4B">
      <w:pPr>
        <w:ind w:left="720" w:right="-11" w:firstLine="720"/>
        <w:jc w:val="both"/>
        <w:rPr>
          <w:b/>
          <w:bCs/>
          <w:sz w:val="36"/>
          <w:szCs w:val="36"/>
        </w:rPr>
      </w:pPr>
      <w:r w:rsidRPr="00DC760A">
        <w:rPr>
          <w:b/>
          <w:bCs/>
          <w:sz w:val="36"/>
          <w:szCs w:val="36"/>
        </w:rPr>
        <w:t>FIG</w:t>
      </w:r>
      <w:r w:rsidR="005E7083" w:rsidRPr="00DC760A">
        <w:rPr>
          <w:b/>
          <w:bCs/>
          <w:sz w:val="36"/>
          <w:szCs w:val="36"/>
        </w:rPr>
        <w:t xml:space="preserve">: Yearly increasing </w:t>
      </w:r>
      <w:r w:rsidR="00CE7EFD" w:rsidRPr="00DC760A">
        <w:rPr>
          <w:b/>
          <w:bCs/>
          <w:sz w:val="36"/>
          <w:szCs w:val="36"/>
        </w:rPr>
        <w:t>online purchases</w:t>
      </w:r>
    </w:p>
    <w:p w14:paraId="633AF287" w14:textId="07558E5E" w:rsidR="00477793" w:rsidRPr="00477793" w:rsidRDefault="00477793" w:rsidP="00E96C4B">
      <w:pPr>
        <w:ind w:right="-11"/>
        <w:jc w:val="both"/>
        <w:rPr>
          <w:sz w:val="36"/>
          <w:szCs w:val="36"/>
        </w:rPr>
      </w:pPr>
      <w:r w:rsidRPr="00477793">
        <w:rPr>
          <w:sz w:val="36"/>
          <w:szCs w:val="36"/>
        </w:rPr>
        <w:t>During the COVID-19 pandemic, online purchasing became increasingly popular as people sought to minimize in-person interactions and adhere to social distancing measures. Here are some key points about online purchasing during this time:</w:t>
      </w:r>
    </w:p>
    <w:p w14:paraId="5D8CB9B5" w14:textId="695D83F4" w:rsidR="00477793" w:rsidRPr="00477793" w:rsidRDefault="00477793" w:rsidP="00E96C4B">
      <w:pPr>
        <w:ind w:right="-11"/>
        <w:jc w:val="both"/>
        <w:rPr>
          <w:sz w:val="36"/>
          <w:szCs w:val="36"/>
        </w:rPr>
      </w:pPr>
      <w:r w:rsidRPr="004B1C9B">
        <w:rPr>
          <w:b/>
          <w:bCs/>
          <w:sz w:val="36"/>
          <w:szCs w:val="36"/>
        </w:rPr>
        <w:t>Increased Demand:</w:t>
      </w:r>
      <w:r w:rsidRPr="00477793">
        <w:rPr>
          <w:sz w:val="36"/>
          <w:szCs w:val="36"/>
        </w:rPr>
        <w:t xml:space="preserve"> With physical stores closed or operating at reduced capacity, there was a surge in online shopping across various sectors including groceries, household goods, electronics, and more.</w:t>
      </w:r>
    </w:p>
    <w:p w14:paraId="4A96C204" w14:textId="3EED0432" w:rsidR="00477793" w:rsidRPr="00477793" w:rsidRDefault="00477793" w:rsidP="00E96C4B">
      <w:pPr>
        <w:ind w:right="-11"/>
        <w:jc w:val="both"/>
        <w:rPr>
          <w:sz w:val="36"/>
          <w:szCs w:val="36"/>
        </w:rPr>
      </w:pPr>
      <w:r w:rsidRPr="004B1C9B">
        <w:rPr>
          <w:b/>
          <w:bCs/>
          <w:sz w:val="36"/>
          <w:szCs w:val="36"/>
        </w:rPr>
        <w:lastRenderedPageBreak/>
        <w:t>Shift in Consumer Behavior:</w:t>
      </w:r>
      <w:r w:rsidRPr="00477793">
        <w:rPr>
          <w:sz w:val="36"/>
          <w:szCs w:val="36"/>
        </w:rPr>
        <w:t xml:space="preserve"> Many consumers who had not previously shopped online began to do so out of necessity or convenience during lockdowns and restrictions.</w:t>
      </w:r>
    </w:p>
    <w:p w14:paraId="08017ACE" w14:textId="49E17B4A" w:rsidR="00477793" w:rsidRPr="00477793" w:rsidRDefault="00477793" w:rsidP="00E96C4B">
      <w:pPr>
        <w:ind w:right="-11"/>
        <w:jc w:val="both"/>
        <w:rPr>
          <w:sz w:val="36"/>
          <w:szCs w:val="36"/>
        </w:rPr>
      </w:pPr>
      <w:r w:rsidRPr="004B1C9B">
        <w:rPr>
          <w:b/>
          <w:bCs/>
          <w:sz w:val="36"/>
          <w:szCs w:val="36"/>
        </w:rPr>
        <w:t xml:space="preserve">Safety Concerns: </w:t>
      </w:r>
      <w:r w:rsidRPr="00477793">
        <w:rPr>
          <w:sz w:val="36"/>
          <w:szCs w:val="36"/>
        </w:rPr>
        <w:t>Online shopping offered a safer alternative to in-store shopping, as it reduced the risk of exposure to the virus.</w:t>
      </w:r>
    </w:p>
    <w:p w14:paraId="55F0B876" w14:textId="2770BC34" w:rsidR="00477793" w:rsidRPr="00477793" w:rsidRDefault="00477793" w:rsidP="00E96C4B">
      <w:pPr>
        <w:ind w:right="-11"/>
        <w:jc w:val="both"/>
        <w:rPr>
          <w:sz w:val="36"/>
          <w:szCs w:val="36"/>
        </w:rPr>
      </w:pPr>
      <w:r w:rsidRPr="004B1C9B">
        <w:rPr>
          <w:b/>
          <w:bCs/>
          <w:sz w:val="36"/>
          <w:szCs w:val="36"/>
        </w:rPr>
        <w:t>Supply Chain Challenges:</w:t>
      </w:r>
      <w:r w:rsidRPr="00477793">
        <w:rPr>
          <w:sz w:val="36"/>
          <w:szCs w:val="36"/>
        </w:rPr>
        <w:t xml:space="preserve"> The surge in demand placed strain on supply chains, leading to delays in shipping and shortages of certain products.</w:t>
      </w:r>
    </w:p>
    <w:p w14:paraId="777B8F18" w14:textId="5D484407" w:rsidR="00477793" w:rsidRPr="00477793" w:rsidRDefault="00477793" w:rsidP="00E96C4B">
      <w:pPr>
        <w:ind w:right="-11"/>
        <w:jc w:val="both"/>
        <w:rPr>
          <w:sz w:val="36"/>
          <w:szCs w:val="36"/>
        </w:rPr>
      </w:pPr>
      <w:r w:rsidRPr="004B1C9B">
        <w:rPr>
          <w:b/>
          <w:bCs/>
          <w:sz w:val="36"/>
          <w:szCs w:val="36"/>
        </w:rPr>
        <w:t>Contactless Delivery:</w:t>
      </w:r>
      <w:r w:rsidRPr="00477793">
        <w:rPr>
          <w:sz w:val="36"/>
          <w:szCs w:val="36"/>
        </w:rPr>
        <w:t xml:space="preserve"> Delivery services implemented contactless delivery options to minimize physical contact between customers and delivery personnel.</w:t>
      </w:r>
    </w:p>
    <w:p w14:paraId="20AE2ADD" w14:textId="3095C562" w:rsidR="00477793" w:rsidRPr="00477793" w:rsidRDefault="00477793" w:rsidP="00E96C4B">
      <w:pPr>
        <w:ind w:right="-11"/>
        <w:jc w:val="both"/>
        <w:rPr>
          <w:sz w:val="36"/>
          <w:szCs w:val="36"/>
        </w:rPr>
      </w:pPr>
      <w:r w:rsidRPr="004B1C9B">
        <w:rPr>
          <w:b/>
          <w:bCs/>
          <w:sz w:val="36"/>
          <w:szCs w:val="36"/>
        </w:rPr>
        <w:t>E-commerce Platforms:</w:t>
      </w:r>
      <w:r w:rsidRPr="00477793">
        <w:rPr>
          <w:sz w:val="36"/>
          <w:szCs w:val="36"/>
        </w:rPr>
        <w:t xml:space="preserve"> Major e-commerce platforms such as Amazon, eBay, and Alibaba experienced increased traffic and sales during this time. Additionally, many local businesses adapted by setting up online stores or partnering with existing platforms.</w:t>
      </w:r>
    </w:p>
    <w:p w14:paraId="5C8486C7" w14:textId="5FEDE56E" w:rsidR="00477793" w:rsidRPr="00477793" w:rsidRDefault="00477793" w:rsidP="00E96C4B">
      <w:pPr>
        <w:ind w:right="-11"/>
        <w:jc w:val="both"/>
        <w:rPr>
          <w:sz w:val="36"/>
          <w:szCs w:val="36"/>
        </w:rPr>
      </w:pPr>
      <w:r w:rsidRPr="004B1C9B">
        <w:rPr>
          <w:b/>
          <w:bCs/>
          <w:sz w:val="36"/>
          <w:szCs w:val="36"/>
        </w:rPr>
        <w:t>Cybersecurity Awareness:</w:t>
      </w:r>
      <w:r w:rsidRPr="00477793">
        <w:rPr>
          <w:sz w:val="36"/>
          <w:szCs w:val="36"/>
        </w:rPr>
        <w:t xml:space="preserve"> With the rise in online shopping, there was also an increased awareness of cybersecurity risks such as phishing scams and fraudulent websites. Consumers were advised to be vigilant and only purchase from reputable websites.</w:t>
      </w:r>
    </w:p>
    <w:p w14:paraId="447FF73D" w14:textId="67A67373" w:rsidR="00477793" w:rsidRPr="00477793" w:rsidRDefault="00477793" w:rsidP="00E96C4B">
      <w:pPr>
        <w:ind w:right="-11"/>
        <w:jc w:val="both"/>
        <w:rPr>
          <w:sz w:val="36"/>
          <w:szCs w:val="36"/>
        </w:rPr>
      </w:pPr>
      <w:r w:rsidRPr="004B1C9B">
        <w:rPr>
          <w:b/>
          <w:bCs/>
          <w:sz w:val="36"/>
          <w:szCs w:val="36"/>
        </w:rPr>
        <w:t>Returns and Refunds:</w:t>
      </w:r>
      <w:r w:rsidRPr="00477793">
        <w:rPr>
          <w:sz w:val="36"/>
          <w:szCs w:val="36"/>
        </w:rPr>
        <w:t xml:space="preserve"> Many retailers adjusted their return and refund policies to accommodate the challenges of online shopping during the pandemic, including extending return windows and offering more flexible refund options.</w:t>
      </w:r>
    </w:p>
    <w:p w14:paraId="4FA415EE" w14:textId="5ABB11C2" w:rsidR="0083413F" w:rsidRDefault="00477793" w:rsidP="00E96C4B">
      <w:pPr>
        <w:ind w:right="-11"/>
        <w:jc w:val="both"/>
        <w:rPr>
          <w:sz w:val="36"/>
          <w:szCs w:val="36"/>
        </w:rPr>
      </w:pPr>
      <w:r w:rsidRPr="00477793">
        <w:rPr>
          <w:sz w:val="36"/>
          <w:szCs w:val="36"/>
        </w:rPr>
        <w:t>Overall, online purchasing played a crucial role in enabling consumers to access essential goods and services while minimizing the risk of COVID-19 transmission.</w:t>
      </w:r>
      <w:r w:rsidR="00F5650C">
        <w:rPr>
          <w:sz w:val="36"/>
          <w:szCs w:val="36"/>
        </w:rPr>
        <w:t xml:space="preserve"> Here is a picture that shows the </w:t>
      </w:r>
      <w:r w:rsidR="00951912">
        <w:rPr>
          <w:sz w:val="36"/>
          <w:szCs w:val="36"/>
        </w:rPr>
        <w:t xml:space="preserve">increasing </w:t>
      </w:r>
      <w:r w:rsidR="001226CF">
        <w:rPr>
          <w:sz w:val="36"/>
          <w:szCs w:val="36"/>
        </w:rPr>
        <w:t>online purchases due to covid19.</w:t>
      </w:r>
    </w:p>
    <w:p w14:paraId="297DC648" w14:textId="3AD45FA1" w:rsidR="0083413F" w:rsidRDefault="00AC4073" w:rsidP="006D229F">
      <w:pPr>
        <w:pBdr>
          <w:top w:val="single" w:sz="4" w:space="1" w:color="auto"/>
          <w:left w:val="single" w:sz="4" w:space="4" w:color="auto"/>
          <w:bottom w:val="single" w:sz="4" w:space="1" w:color="auto"/>
          <w:right w:val="single" w:sz="4" w:space="4" w:color="auto"/>
          <w:between w:val="single" w:sz="4" w:space="1" w:color="auto"/>
          <w:bar w:val="single" w:sz="4" w:color="auto"/>
        </w:pBdr>
        <w:ind w:right="-11"/>
        <w:jc w:val="both"/>
        <w:rPr>
          <w:sz w:val="36"/>
          <w:szCs w:val="36"/>
        </w:rPr>
      </w:pPr>
      <w:r>
        <w:rPr>
          <w:noProof/>
        </w:rPr>
        <w:lastRenderedPageBreak/>
        <w:drawing>
          <wp:inline distT="0" distB="0" distL="0" distR="0" wp14:anchorId="00656A00" wp14:editId="51C79F07">
            <wp:extent cx="5856128" cy="1948618"/>
            <wp:effectExtent l="0" t="0" r="0" b="0"/>
            <wp:docPr id="1144904548" name="Picture 2" descr="Secound Wave Pandemic COVID-19 virus.l Secound Wave Pandemic COVID-19 virus cell under the microscope on the blood.Coronavirus Covid-19 influenza banner background.Pandemic medical health crisis disease cell as a 3D render. Alphabet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cound Wave Pandemic COVID-19 virus.l Secound Wave Pandemic COVID-19 virus cell under the microscope on the blood.Coronavirus Covid-19 influenza banner background.Pandemic medical health crisis disease cell as a 3D render. Alphabet Stock Photo"/>
                    <pic:cNvPicPr>
                      <a:picLocks noChangeAspect="1" noChangeArrowheads="1"/>
                    </pic:cNvPicPr>
                  </pic:nvPicPr>
                  <pic:blipFill rotWithShape="1">
                    <a:blip r:embed="rId17">
                      <a:extLst>
                        <a:ext uri="{28A0092B-C50C-407E-A947-70E740481C1C}">
                          <a14:useLocalDpi xmlns:a14="http://schemas.microsoft.com/office/drawing/2010/main" val="0"/>
                        </a:ext>
                      </a:extLst>
                    </a:blip>
                    <a:srcRect l="422" t="-558" b="1"/>
                    <a:stretch/>
                  </pic:blipFill>
                  <pic:spPr bwMode="auto">
                    <a:xfrm>
                      <a:off x="0" y="0"/>
                      <a:ext cx="5933985" cy="1974525"/>
                    </a:xfrm>
                    <a:prstGeom prst="rect">
                      <a:avLst/>
                    </a:prstGeom>
                    <a:noFill/>
                    <a:ln>
                      <a:noFill/>
                    </a:ln>
                    <a:extLst>
                      <a:ext uri="{53640926-AAD7-44D8-BBD7-CCE9431645EC}">
                        <a14:shadowObscured xmlns:a14="http://schemas.microsoft.com/office/drawing/2010/main"/>
                      </a:ext>
                    </a:extLst>
                  </pic:spPr>
                </pic:pic>
              </a:graphicData>
            </a:graphic>
          </wp:inline>
        </w:drawing>
      </w:r>
    </w:p>
    <w:p w14:paraId="1B3D9417" w14:textId="53A88BFD" w:rsidR="0083413F" w:rsidRPr="004B1C9B" w:rsidRDefault="004B1C9B" w:rsidP="00E96C4B">
      <w:pPr>
        <w:ind w:left="720" w:right="-11"/>
        <w:jc w:val="both"/>
        <w:rPr>
          <w:b/>
          <w:bCs/>
          <w:sz w:val="36"/>
          <w:szCs w:val="36"/>
        </w:rPr>
      </w:pPr>
      <w:r w:rsidRPr="004B1C9B">
        <w:rPr>
          <w:b/>
          <w:bCs/>
          <w:sz w:val="36"/>
          <w:szCs w:val="36"/>
        </w:rPr>
        <w:t>FIG:</w:t>
      </w:r>
      <w:r>
        <w:rPr>
          <w:b/>
          <w:bCs/>
          <w:sz w:val="36"/>
          <w:szCs w:val="36"/>
        </w:rPr>
        <w:t xml:space="preserve"> </w:t>
      </w:r>
      <w:r w:rsidR="0067489C">
        <w:rPr>
          <w:b/>
          <w:bCs/>
          <w:sz w:val="36"/>
          <w:szCs w:val="36"/>
        </w:rPr>
        <w:t xml:space="preserve">Increasing online purchases due </w:t>
      </w:r>
      <w:r w:rsidR="00321514">
        <w:rPr>
          <w:b/>
          <w:bCs/>
          <w:sz w:val="36"/>
          <w:szCs w:val="36"/>
        </w:rPr>
        <w:t>to covid1</w:t>
      </w:r>
      <w:r w:rsidR="007E677C">
        <w:rPr>
          <w:b/>
          <w:bCs/>
          <w:sz w:val="36"/>
          <w:szCs w:val="36"/>
        </w:rPr>
        <w:t>9</w:t>
      </w:r>
    </w:p>
    <w:p w14:paraId="0344EB0F" w14:textId="4803927A" w:rsidR="00F34260" w:rsidRDefault="00F34260" w:rsidP="00E96C4B">
      <w:pPr>
        <w:ind w:right="-11"/>
        <w:jc w:val="both"/>
        <w:rPr>
          <w:sz w:val="36"/>
          <w:szCs w:val="36"/>
        </w:rPr>
      </w:pPr>
    </w:p>
    <w:p w14:paraId="1F7E1F54" w14:textId="543EFA80" w:rsidR="003B70DA" w:rsidRPr="0013224C" w:rsidRDefault="009A20E7" w:rsidP="00E96C4B">
      <w:pPr>
        <w:ind w:right="-11"/>
        <w:jc w:val="both"/>
        <w:rPr>
          <w:b/>
          <w:bCs/>
          <w:color w:val="FF0000"/>
          <w:sz w:val="48"/>
          <w:szCs w:val="48"/>
        </w:rPr>
      </w:pPr>
      <w:r>
        <w:rPr>
          <w:sz w:val="36"/>
          <w:szCs w:val="36"/>
        </w:rPr>
        <w:tab/>
      </w:r>
      <w:r w:rsidR="0013224C">
        <w:rPr>
          <w:sz w:val="36"/>
          <w:szCs w:val="36"/>
        </w:rPr>
        <w:tab/>
      </w:r>
      <w:r w:rsidR="0013224C">
        <w:rPr>
          <w:sz w:val="36"/>
          <w:szCs w:val="36"/>
        </w:rPr>
        <w:tab/>
      </w:r>
      <w:r w:rsidR="0013224C">
        <w:rPr>
          <w:sz w:val="36"/>
          <w:szCs w:val="36"/>
        </w:rPr>
        <w:tab/>
      </w:r>
      <w:r w:rsidR="0013224C" w:rsidRPr="0013224C">
        <w:rPr>
          <w:b/>
          <w:bCs/>
          <w:color w:val="FF0000"/>
          <w:sz w:val="48"/>
          <w:szCs w:val="48"/>
        </w:rPr>
        <w:t>SUGGESTIONS</w:t>
      </w:r>
    </w:p>
    <w:p w14:paraId="624FBD7F" w14:textId="0107863A" w:rsidR="0013224C" w:rsidRPr="0013224C" w:rsidRDefault="0013224C" w:rsidP="00E96C4B">
      <w:pPr>
        <w:ind w:right="-11"/>
        <w:jc w:val="both"/>
        <w:rPr>
          <w:sz w:val="36"/>
          <w:szCs w:val="36"/>
        </w:rPr>
      </w:pPr>
      <w:r w:rsidRPr="0013224C">
        <w:rPr>
          <w:sz w:val="36"/>
          <w:szCs w:val="36"/>
        </w:rPr>
        <w:t xml:space="preserve"> </w:t>
      </w:r>
      <w:r w:rsidRPr="003B70DA">
        <w:rPr>
          <w:rFonts w:ascii="Segoe UI Symbol" w:hAnsi="Segoe UI Symbol" w:cs="Segoe UI Symbol"/>
          <w:b/>
          <w:bCs/>
          <w:sz w:val="36"/>
          <w:szCs w:val="36"/>
        </w:rPr>
        <w:t>✓</w:t>
      </w:r>
      <w:r w:rsidR="005F66DE">
        <w:rPr>
          <w:rFonts w:ascii="Segoe UI Symbol" w:hAnsi="Segoe UI Symbol" w:cs="Segoe UI Symbol"/>
          <w:b/>
          <w:bCs/>
          <w:sz w:val="36"/>
          <w:szCs w:val="36"/>
        </w:rPr>
        <w:t xml:space="preserve"> </w:t>
      </w:r>
      <w:r w:rsidRPr="0013224C">
        <w:rPr>
          <w:sz w:val="36"/>
          <w:szCs w:val="36"/>
        </w:rPr>
        <w:t>Close existing digital divides among individuals, for example by expanding affordable and quality broadband to rural and underserved areas, enhancing financial inclusion, and fostering trust and the acquisition of skills to participate in e-commerce.</w:t>
      </w:r>
    </w:p>
    <w:p w14:paraId="4864B009" w14:textId="18B4FE65" w:rsidR="0013224C" w:rsidRPr="0013224C" w:rsidRDefault="0013224C" w:rsidP="00E96C4B">
      <w:pPr>
        <w:ind w:right="-11"/>
        <w:jc w:val="both"/>
        <w:rPr>
          <w:sz w:val="36"/>
          <w:szCs w:val="36"/>
        </w:rPr>
      </w:pPr>
      <w:r w:rsidRPr="0013224C">
        <w:rPr>
          <w:sz w:val="36"/>
          <w:szCs w:val="36"/>
        </w:rPr>
        <w:t xml:space="preserve"> </w:t>
      </w:r>
      <w:r w:rsidRPr="003B70DA">
        <w:rPr>
          <w:rFonts w:ascii="Segoe UI Symbol" w:hAnsi="Segoe UI Symbol" w:cs="Segoe UI Symbol"/>
          <w:b/>
          <w:bCs/>
          <w:sz w:val="36"/>
          <w:szCs w:val="36"/>
        </w:rPr>
        <w:t>✓</w:t>
      </w:r>
      <w:r w:rsidR="005F66DE">
        <w:rPr>
          <w:rFonts w:ascii="Segoe UI Symbol" w:hAnsi="Segoe UI Symbol" w:cs="Segoe UI Symbol"/>
          <w:b/>
          <w:bCs/>
          <w:sz w:val="36"/>
          <w:szCs w:val="36"/>
        </w:rPr>
        <w:t xml:space="preserve"> </w:t>
      </w:r>
      <w:r w:rsidRPr="0013224C">
        <w:rPr>
          <w:sz w:val="36"/>
          <w:szCs w:val="36"/>
        </w:rPr>
        <w:t>Foster e-commerce participation by the most vulnerable, for example by introducing community-based delivery programmes for elderly and reserved delivery slots. Ensure that vulnerable consumers are protected from unfair business practices and unsafe products.</w:t>
      </w:r>
    </w:p>
    <w:p w14:paraId="0A47DE23" w14:textId="72901951" w:rsidR="0013224C" w:rsidRPr="0013224C" w:rsidRDefault="0013224C" w:rsidP="00E96C4B">
      <w:pPr>
        <w:ind w:right="-11"/>
        <w:jc w:val="both"/>
        <w:rPr>
          <w:sz w:val="36"/>
          <w:szCs w:val="36"/>
        </w:rPr>
      </w:pPr>
      <w:r w:rsidRPr="0013224C">
        <w:rPr>
          <w:sz w:val="36"/>
          <w:szCs w:val="36"/>
        </w:rPr>
        <w:t xml:space="preserve"> </w:t>
      </w:r>
      <w:r w:rsidRPr="003B70DA">
        <w:rPr>
          <w:rFonts w:ascii="Segoe UI Symbol" w:hAnsi="Segoe UI Symbol" w:cs="Segoe UI Symbol"/>
          <w:b/>
          <w:bCs/>
          <w:sz w:val="36"/>
          <w:szCs w:val="36"/>
        </w:rPr>
        <w:t>✓</w:t>
      </w:r>
      <w:r w:rsidR="005F66DE">
        <w:rPr>
          <w:rFonts w:ascii="Segoe UI Symbol" w:hAnsi="Segoe UI Symbol" w:cs="Segoe UI Symbol"/>
          <w:b/>
          <w:bCs/>
          <w:sz w:val="36"/>
          <w:szCs w:val="36"/>
        </w:rPr>
        <w:t xml:space="preserve"> </w:t>
      </w:r>
      <w:r w:rsidRPr="0013224C">
        <w:rPr>
          <w:sz w:val="36"/>
          <w:szCs w:val="36"/>
        </w:rPr>
        <w:t xml:space="preserve">Support the creation of innovative e-commerce business models, ensuring that regulatory frameworks remain flexible enough to accommodate combinations of online and offline business functions. Reduce regulatory uncertainty and promote transparency through information sharing. </w:t>
      </w:r>
    </w:p>
    <w:p w14:paraId="5EA75829" w14:textId="1D283FB6" w:rsidR="0013224C" w:rsidRPr="0013224C" w:rsidRDefault="0013224C" w:rsidP="00E96C4B">
      <w:pPr>
        <w:ind w:right="-11"/>
        <w:jc w:val="both"/>
        <w:rPr>
          <w:sz w:val="36"/>
          <w:szCs w:val="36"/>
        </w:rPr>
      </w:pPr>
      <w:r w:rsidRPr="005F66DE">
        <w:rPr>
          <w:rFonts w:ascii="Segoe UI Symbol" w:hAnsi="Segoe UI Symbol" w:cs="Segoe UI Symbol"/>
          <w:b/>
          <w:bCs/>
          <w:sz w:val="36"/>
          <w:szCs w:val="36"/>
        </w:rPr>
        <w:t>✓</w:t>
      </w:r>
      <w:r w:rsidR="005F66DE">
        <w:rPr>
          <w:rFonts w:ascii="Segoe UI Symbol" w:hAnsi="Segoe UI Symbol" w:cs="Segoe UI Symbol"/>
          <w:b/>
          <w:bCs/>
          <w:sz w:val="36"/>
          <w:szCs w:val="36"/>
        </w:rPr>
        <w:t xml:space="preserve"> </w:t>
      </w:r>
      <w:r w:rsidRPr="0013224C">
        <w:rPr>
          <w:sz w:val="36"/>
          <w:szCs w:val="36"/>
        </w:rPr>
        <w:t>Ensure that SMEs can participate in e-commerce, for example by providing policy, regulatory or financial incentives for sales diversification and establishing a level playing for SMEs relying on the services of online platforms.</w:t>
      </w:r>
    </w:p>
    <w:p w14:paraId="7C62563C" w14:textId="06C47BE1" w:rsidR="00672B4B" w:rsidRDefault="0013224C" w:rsidP="00E96C4B">
      <w:pPr>
        <w:ind w:right="-11"/>
        <w:jc w:val="both"/>
        <w:rPr>
          <w:sz w:val="36"/>
          <w:szCs w:val="36"/>
        </w:rPr>
      </w:pPr>
      <w:r w:rsidRPr="0013224C">
        <w:rPr>
          <w:sz w:val="36"/>
          <w:szCs w:val="36"/>
        </w:rPr>
        <w:lastRenderedPageBreak/>
        <w:t xml:space="preserve"> </w:t>
      </w:r>
      <w:r w:rsidRPr="005F66DE">
        <w:rPr>
          <w:rFonts w:ascii="Segoe UI Symbol" w:hAnsi="Segoe UI Symbol" w:cs="Segoe UI Symbol"/>
          <w:b/>
          <w:bCs/>
          <w:sz w:val="36"/>
          <w:szCs w:val="36"/>
        </w:rPr>
        <w:t>✓</w:t>
      </w:r>
      <w:r w:rsidR="005F66DE">
        <w:rPr>
          <w:rFonts w:ascii="Segoe UI Symbol" w:hAnsi="Segoe UI Symbol" w:cs="Segoe UI Symbol"/>
          <w:b/>
          <w:bCs/>
          <w:sz w:val="36"/>
          <w:szCs w:val="36"/>
        </w:rPr>
        <w:t xml:space="preserve"> </w:t>
      </w:r>
      <w:r w:rsidR="000C492C" w:rsidRPr="000C492C">
        <w:rPr>
          <w:sz w:val="36"/>
          <w:szCs w:val="36"/>
        </w:rPr>
        <w:t>Reduce bottlenecks in the enabling environment for e-commerce, including areas such as connectivity, trade, logistics and postal services</w:t>
      </w:r>
      <w:r w:rsidR="00672B4B">
        <w:rPr>
          <w:sz w:val="36"/>
          <w:szCs w:val="36"/>
        </w:rPr>
        <w:t>.</w:t>
      </w:r>
    </w:p>
    <w:p w14:paraId="411744B8" w14:textId="77777777" w:rsidR="00672B4B" w:rsidRDefault="00672B4B" w:rsidP="00E96C4B">
      <w:pPr>
        <w:ind w:right="-11"/>
        <w:jc w:val="both"/>
        <w:rPr>
          <w:sz w:val="36"/>
          <w:szCs w:val="36"/>
        </w:rPr>
      </w:pPr>
    </w:p>
    <w:p w14:paraId="49BBC958" w14:textId="025C27CD" w:rsidR="00672B4B" w:rsidRPr="006D229F" w:rsidRDefault="006D229F" w:rsidP="00E96C4B">
      <w:pPr>
        <w:ind w:left="2160" w:right="-11" w:firstLine="720"/>
        <w:jc w:val="both"/>
        <w:rPr>
          <w:b/>
          <w:bCs/>
          <w:color w:val="FF0000"/>
          <w:sz w:val="48"/>
          <w:szCs w:val="48"/>
          <w:u w:val="single"/>
        </w:rPr>
      </w:pPr>
      <w:r w:rsidRPr="006D229F">
        <w:rPr>
          <w:b/>
          <w:bCs/>
          <w:color w:val="FF0000"/>
          <w:sz w:val="48"/>
          <w:szCs w:val="48"/>
          <w:u w:val="single"/>
        </w:rPr>
        <w:t xml:space="preserve"> REPORT </w:t>
      </w:r>
      <w:r w:rsidR="00672B4B" w:rsidRPr="006D229F">
        <w:rPr>
          <w:b/>
          <w:bCs/>
          <w:color w:val="FF0000"/>
          <w:sz w:val="48"/>
          <w:szCs w:val="48"/>
          <w:u w:val="single"/>
        </w:rPr>
        <w:t>CONCLUSION</w:t>
      </w:r>
    </w:p>
    <w:p w14:paraId="44281B8C" w14:textId="77777777" w:rsidR="00672B4B" w:rsidRDefault="00672B4B" w:rsidP="00E96C4B">
      <w:pPr>
        <w:ind w:right="-11"/>
        <w:jc w:val="both"/>
        <w:rPr>
          <w:sz w:val="36"/>
          <w:szCs w:val="36"/>
        </w:rPr>
      </w:pPr>
      <w:r w:rsidRPr="005C3DC7">
        <w:rPr>
          <w:sz w:val="36"/>
          <w:szCs w:val="36"/>
        </w:rPr>
        <w:t xml:space="preserve"> E-Commerce industry is that force which cannot be ignored by any element of the economy. Coronavirus pandemic proved that one of the major tools that can help consumers during crisis is e-commerce. In order to maintain social distancing and self quarantine the consumers have become more reliable on the e-commerce industry.</w:t>
      </w:r>
    </w:p>
    <w:p w14:paraId="16C23A09" w14:textId="77777777" w:rsidR="004E6110" w:rsidRDefault="00061F5C" w:rsidP="00E96C4B">
      <w:pPr>
        <w:ind w:right="-11"/>
        <w:jc w:val="both"/>
        <w:rPr>
          <w:rFonts w:cstheme="minorHAnsi"/>
          <w:sz w:val="36"/>
          <w:szCs w:val="36"/>
        </w:rPr>
      </w:pPr>
      <w:r w:rsidRPr="00061F5C">
        <w:rPr>
          <w:rFonts w:cstheme="minorHAnsi"/>
          <w:sz w:val="36"/>
          <w:szCs w:val="36"/>
        </w:rPr>
        <w:t xml:space="preserve"> COVID-19 pandemic catalyzed a significant surge in e-commerce activity, with consumers increasingly turning to online shopping for its safety and convenience. This rapid adoption of e-commerce highlighted both opportunities and challenges within the industry. Businesses adapted by enhancing their online presence and implementing measures such as contactless delivery. However, supply chain disruptions and cybersecurity risks posed notable challenges. Despite these obstacles, the pandemic accelerated the digital transformation of retail, with long-term implications expected to shape the e-commerce landscape well beyond the pandemic's end.</w:t>
      </w:r>
    </w:p>
    <w:p w14:paraId="00ACBC67" w14:textId="20451EFB" w:rsidR="005F66DE" w:rsidRPr="00061F5C" w:rsidRDefault="005F66DE" w:rsidP="00E96C4B">
      <w:pPr>
        <w:ind w:right="-11"/>
        <w:jc w:val="both"/>
        <w:rPr>
          <w:rFonts w:cstheme="minorHAnsi"/>
          <w:sz w:val="36"/>
          <w:szCs w:val="36"/>
        </w:rPr>
      </w:pPr>
      <w:r w:rsidRPr="00061F5C">
        <w:rPr>
          <w:rFonts w:cstheme="minorHAnsi"/>
          <w:sz w:val="36"/>
          <w:szCs w:val="36"/>
        </w:rPr>
        <w:br w:type="page"/>
      </w:r>
    </w:p>
    <w:p w14:paraId="6F67F89A" w14:textId="4DCF6988" w:rsidR="00440AD6" w:rsidRPr="00D1708F" w:rsidRDefault="00440AD6" w:rsidP="00E96C4B">
      <w:pPr>
        <w:ind w:left="3600" w:right="-11"/>
        <w:jc w:val="both"/>
        <w:rPr>
          <w:b/>
          <w:bCs/>
          <w:color w:val="FF0000"/>
          <w:sz w:val="48"/>
          <w:szCs w:val="48"/>
          <w:u w:val="single"/>
        </w:rPr>
      </w:pPr>
      <w:r w:rsidRPr="00D1708F">
        <w:rPr>
          <w:b/>
          <w:bCs/>
          <w:color w:val="FF0000"/>
          <w:sz w:val="48"/>
          <w:szCs w:val="48"/>
          <w:u w:val="single"/>
        </w:rPr>
        <w:lastRenderedPageBreak/>
        <w:t>CHAPTER-1</w:t>
      </w:r>
    </w:p>
    <w:p w14:paraId="7D3704C6" w14:textId="13423E98" w:rsidR="005E7596" w:rsidRPr="00D1708F" w:rsidRDefault="00D90EC2" w:rsidP="00E96C4B">
      <w:pPr>
        <w:ind w:left="2880" w:right="-11" w:firstLine="720"/>
        <w:jc w:val="both"/>
        <w:rPr>
          <w:color w:val="4472C4" w:themeColor="accent1"/>
          <w:sz w:val="44"/>
          <w:szCs w:val="44"/>
          <w:u w:val="single"/>
        </w:rPr>
      </w:pPr>
      <w:r w:rsidRPr="00D1708F">
        <w:rPr>
          <w:b/>
          <w:bCs/>
          <w:color w:val="4472C4" w:themeColor="accent1"/>
          <w:sz w:val="44"/>
          <w:szCs w:val="44"/>
          <w:u w:val="single"/>
        </w:rPr>
        <w:t>I</w:t>
      </w:r>
      <w:r w:rsidR="005E7596" w:rsidRPr="00D1708F">
        <w:rPr>
          <w:b/>
          <w:bCs/>
          <w:color w:val="4472C4" w:themeColor="accent1"/>
          <w:sz w:val="44"/>
          <w:szCs w:val="44"/>
          <w:u w:val="single"/>
        </w:rPr>
        <w:t>NTRODUCTION</w:t>
      </w:r>
    </w:p>
    <w:p w14:paraId="38B19EC6" w14:textId="77777777" w:rsidR="00F92EA0" w:rsidRDefault="00D90EC2" w:rsidP="00E96C4B">
      <w:pPr>
        <w:ind w:right="-11"/>
        <w:jc w:val="both"/>
        <w:rPr>
          <w:sz w:val="36"/>
          <w:szCs w:val="36"/>
        </w:rPr>
      </w:pPr>
      <w:r w:rsidRPr="005E7596">
        <w:rPr>
          <w:sz w:val="36"/>
          <w:szCs w:val="36"/>
        </w:rPr>
        <w:t xml:space="preserve">E-commerce is fast gaining ground as an accepted and used business paradigm. More and more business houses are implementing web sites providing functionality for performing commercial transactions over the web. It is reasonable to say that the process of shopping on the web is becoming commonplace. The objective of this project is to develop a generalpurpose e-commerce store where any product (such as books, CDs, computers, mobile phones, electronic items, and home appliances) can be bought from the comfort of home through the Internet. However, for implementation purposes, this paper will deal with an online book store. </w:t>
      </w:r>
    </w:p>
    <w:p w14:paraId="740A36EC" w14:textId="6105DB0E" w:rsidR="005F66DE" w:rsidRDefault="00D90EC2" w:rsidP="00E96C4B">
      <w:pPr>
        <w:ind w:right="-11" w:firstLine="720"/>
        <w:jc w:val="both"/>
        <w:rPr>
          <w:sz w:val="36"/>
          <w:szCs w:val="36"/>
        </w:rPr>
      </w:pPr>
      <w:r w:rsidRPr="005E7596">
        <w:rPr>
          <w:sz w:val="36"/>
          <w:szCs w:val="36"/>
        </w:rPr>
        <w:t>An online store is a virtual store on the Internet where customers can browse the catalog and select products of interest. The selected items may be collected in a shopping cart. At checkout time, the items in the shopping cart will be presented as an order. At that time, more information will be needed to complete the transaction. Usually, the customer will be asked to fill or select a billing address, a shipping address, a shipping option, and payment information such as credit card number. An e-mail notification is sent to the customer as soon as the order is placed.</w:t>
      </w:r>
    </w:p>
    <w:p w14:paraId="4A3BFE76" w14:textId="77777777" w:rsidR="00E34E2B" w:rsidRDefault="00E34E2B" w:rsidP="00E96C4B">
      <w:pPr>
        <w:ind w:right="-11" w:firstLine="720"/>
        <w:jc w:val="both"/>
        <w:rPr>
          <w:sz w:val="36"/>
          <w:szCs w:val="36"/>
        </w:rPr>
      </w:pPr>
    </w:p>
    <w:p w14:paraId="1197385F" w14:textId="6815CE2A" w:rsidR="00E34E2B" w:rsidRPr="009114B7" w:rsidRDefault="00F8705D" w:rsidP="00E96C4B">
      <w:pPr>
        <w:ind w:right="-11"/>
        <w:jc w:val="both"/>
        <w:rPr>
          <w:b/>
          <w:bCs/>
          <w:color w:val="FF0000"/>
          <w:sz w:val="36"/>
          <w:szCs w:val="36"/>
          <w:u w:val="single"/>
        </w:rPr>
      </w:pPr>
      <w:r w:rsidRPr="009114B7">
        <w:rPr>
          <w:b/>
          <w:bCs/>
          <w:color w:val="FF0000"/>
          <w:sz w:val="36"/>
          <w:szCs w:val="36"/>
          <w:u w:val="single"/>
        </w:rPr>
        <w:t>LITERATURE REVIEW:</w:t>
      </w:r>
    </w:p>
    <w:p w14:paraId="50F08F20" w14:textId="5FB4A2F4" w:rsidR="00F8705D" w:rsidRDefault="0016590C" w:rsidP="00E96C4B">
      <w:pPr>
        <w:ind w:right="-11" w:firstLine="720"/>
        <w:jc w:val="both"/>
        <w:rPr>
          <w:sz w:val="36"/>
          <w:szCs w:val="36"/>
        </w:rPr>
      </w:pPr>
      <w:r w:rsidRPr="0016590C">
        <w:rPr>
          <w:sz w:val="36"/>
          <w:szCs w:val="36"/>
        </w:rPr>
        <w:t xml:space="preserve">Electronic Commerce (e-commerce) applications support the interaction between different parties participating in a commerce transaction via the network, as well as the management of the data involved in the process [2]. The increasing importance of e-commerce is apparent in the study conducted by researches at the </w:t>
      </w:r>
      <w:r w:rsidRPr="0016590C">
        <w:rPr>
          <w:sz w:val="36"/>
          <w:szCs w:val="36"/>
        </w:rPr>
        <w:lastRenderedPageBreak/>
        <w:t>GVU (Graphics, Visualization, and Usability) Center at the Georgia Institute of Technology. In their summary of the findings from the eighth survey, the researchers report that “e-commerce is taking off both in terms of the number of users shopping as well as the total amount people are spending via Internet based transactions”.</w:t>
      </w:r>
    </w:p>
    <w:p w14:paraId="34A52ECF" w14:textId="77777777" w:rsidR="002C2E7C" w:rsidRDefault="002C2E7C" w:rsidP="00E96C4B">
      <w:pPr>
        <w:ind w:right="-11" w:firstLine="720"/>
        <w:jc w:val="both"/>
        <w:rPr>
          <w:sz w:val="36"/>
          <w:szCs w:val="36"/>
        </w:rPr>
      </w:pPr>
      <w:r w:rsidRPr="002C2E7C">
        <w:rPr>
          <w:sz w:val="36"/>
          <w:szCs w:val="36"/>
        </w:rPr>
        <w:t>Over three quarters of the 10,000 respondents report having purchased items online. The most cited reason for using the web for personal shopping was convenience (65%), followed by availability of vendor information (60%), no pressure form sales person (55%) and saving time (53%). Although the issue of security remains the primary reason why more people do not purchase items online, the GVA survey also indicates that faith in the security of e commerce is increasing. As more people gain confidence in current encryption technologies, more and more users can be expected to frequently purchase items online [11]. A good e-commerce site should present the following factors to the customers for better usability [11]:</w:t>
      </w:r>
    </w:p>
    <w:p w14:paraId="1538AF68" w14:textId="3AADE254" w:rsidR="002C2E7C" w:rsidRDefault="002C2E7C" w:rsidP="00E96C4B">
      <w:pPr>
        <w:ind w:right="-11"/>
        <w:jc w:val="both"/>
        <w:rPr>
          <w:sz w:val="36"/>
          <w:szCs w:val="36"/>
        </w:rPr>
      </w:pPr>
      <w:r w:rsidRPr="002C2E7C">
        <w:rPr>
          <w:sz w:val="36"/>
          <w:szCs w:val="36"/>
        </w:rPr>
        <w:t xml:space="preserve">• Knowing when an item was saved or not saved in the shopping cart. </w:t>
      </w:r>
    </w:p>
    <w:p w14:paraId="4778B7D6" w14:textId="77777777" w:rsidR="002C2E7C" w:rsidRDefault="002C2E7C" w:rsidP="00E96C4B">
      <w:pPr>
        <w:ind w:right="-11"/>
        <w:jc w:val="both"/>
        <w:rPr>
          <w:sz w:val="36"/>
          <w:szCs w:val="36"/>
        </w:rPr>
      </w:pPr>
      <w:r w:rsidRPr="002C2E7C">
        <w:rPr>
          <w:sz w:val="36"/>
          <w:szCs w:val="36"/>
        </w:rPr>
        <w:t>• Returning to different parts of the site after adding an item to the shopping cart.</w:t>
      </w:r>
    </w:p>
    <w:p w14:paraId="2136B139" w14:textId="77777777" w:rsidR="00723652" w:rsidRDefault="002C2E7C" w:rsidP="00E96C4B">
      <w:pPr>
        <w:ind w:right="-11"/>
        <w:jc w:val="both"/>
        <w:rPr>
          <w:sz w:val="36"/>
          <w:szCs w:val="36"/>
        </w:rPr>
      </w:pPr>
      <w:r w:rsidRPr="002C2E7C">
        <w:rPr>
          <w:sz w:val="36"/>
          <w:szCs w:val="36"/>
        </w:rPr>
        <w:t xml:space="preserve"> • Easy scanning and selecting items in a list.</w:t>
      </w:r>
    </w:p>
    <w:p w14:paraId="1E69470E" w14:textId="77777777" w:rsidR="00723652" w:rsidRDefault="002C2E7C" w:rsidP="00E96C4B">
      <w:pPr>
        <w:ind w:right="-11"/>
        <w:jc w:val="both"/>
        <w:rPr>
          <w:sz w:val="36"/>
          <w:szCs w:val="36"/>
        </w:rPr>
      </w:pPr>
      <w:r w:rsidRPr="002C2E7C">
        <w:rPr>
          <w:sz w:val="36"/>
          <w:szCs w:val="36"/>
        </w:rPr>
        <w:t xml:space="preserve"> • Effective categorical organization of products. </w:t>
      </w:r>
    </w:p>
    <w:p w14:paraId="3978CBF6" w14:textId="77777777" w:rsidR="00723652" w:rsidRDefault="002C2E7C" w:rsidP="00E96C4B">
      <w:pPr>
        <w:ind w:right="-11"/>
        <w:jc w:val="both"/>
        <w:rPr>
          <w:sz w:val="36"/>
          <w:szCs w:val="36"/>
        </w:rPr>
      </w:pPr>
      <w:r w:rsidRPr="002C2E7C">
        <w:rPr>
          <w:sz w:val="36"/>
          <w:szCs w:val="36"/>
        </w:rPr>
        <w:t>• Simple navigation from home page to information and order links for specific products.</w:t>
      </w:r>
    </w:p>
    <w:p w14:paraId="1FB4248D" w14:textId="77777777" w:rsidR="00723652" w:rsidRDefault="002C2E7C" w:rsidP="00E96C4B">
      <w:pPr>
        <w:ind w:right="-11"/>
        <w:jc w:val="both"/>
        <w:rPr>
          <w:sz w:val="36"/>
          <w:szCs w:val="36"/>
        </w:rPr>
      </w:pPr>
      <w:r w:rsidRPr="002C2E7C">
        <w:rPr>
          <w:sz w:val="36"/>
          <w:szCs w:val="36"/>
        </w:rPr>
        <w:t xml:space="preserve"> • Obvious shopping links or buttons. </w:t>
      </w:r>
    </w:p>
    <w:p w14:paraId="3AE82CF5" w14:textId="77777777" w:rsidR="00723652" w:rsidRDefault="002C2E7C" w:rsidP="00E96C4B">
      <w:pPr>
        <w:ind w:right="-11"/>
        <w:jc w:val="both"/>
        <w:rPr>
          <w:sz w:val="36"/>
          <w:szCs w:val="36"/>
        </w:rPr>
      </w:pPr>
      <w:r w:rsidRPr="002C2E7C">
        <w:rPr>
          <w:sz w:val="36"/>
          <w:szCs w:val="36"/>
        </w:rPr>
        <w:t>• Minimal and effective security notifications or messages.</w:t>
      </w:r>
    </w:p>
    <w:p w14:paraId="2078E616" w14:textId="557FFEB1" w:rsidR="00861120" w:rsidRPr="002C2E7C" w:rsidRDefault="002C2E7C" w:rsidP="00E96C4B">
      <w:pPr>
        <w:ind w:right="-11"/>
        <w:jc w:val="both"/>
        <w:rPr>
          <w:b/>
          <w:bCs/>
          <w:color w:val="ED7D31" w:themeColor="accent2"/>
          <w:sz w:val="36"/>
          <w:szCs w:val="36"/>
        </w:rPr>
      </w:pPr>
      <w:r w:rsidRPr="002C2E7C">
        <w:rPr>
          <w:sz w:val="36"/>
          <w:szCs w:val="36"/>
        </w:rPr>
        <w:t xml:space="preserve"> • Consistent layout of product information. Another important factor in the design of an e-commerce site is feedback [4]. The </w:t>
      </w:r>
      <w:r w:rsidRPr="002C2E7C">
        <w:rPr>
          <w:sz w:val="36"/>
          <w:szCs w:val="36"/>
        </w:rPr>
        <w:lastRenderedPageBreak/>
        <w:t>interactive cycle between a user and a web site is not complete until the web site responds to a command entered by the user. According to Norman [5], "feedback--sending back to the user information about what action has actually been done, what result has been accomplished--is a wellknown concept in the science of control and information theory. Imagine trying to talk to someone when you cannot even hear your own voice, or trying to draw a picture with a pencil that leaves no mark: there would be no feedback". 2 Web site feedback often consists of a change in the visual or verbal information presented to the user. Simple examples include highlighting a selection made by the user or filling a field on a form based on a user's selection from a pulldown list. Another example is using the sound of a cash register to confirm that a product has been added to an electronic shopping cart. Completed orders should be acknowledged quickly. This may be done with an acknowledgment or fulfillment page. The amount of time it takes to generate and download this page, however, is a source of irritation for many e-commerce users. Users are quick to attribute meaning to events. A blank page, or what a user perceives to be "a long time" to receive an acknowledgment, may be interpreted as "there must be something wrong with the order." If generating an acknowledgment may take longer than what may be reasonably expected by the user, then the design should include intermediate feedback to the user indicating the progress being made toward acknowledgment or fulfillment. Finally, feedback should not distract the user. Actions and reactions made by the web site should be meaningful. Feedback should not draw the user's attention away from the important tasks of gathering information, selecting products, and placing orders.</w:t>
      </w:r>
    </w:p>
    <w:p w14:paraId="5E26C87C" w14:textId="77777777" w:rsidR="009114B7" w:rsidRDefault="009114B7" w:rsidP="00E96C4B">
      <w:pPr>
        <w:ind w:left="720" w:firstLine="720"/>
        <w:jc w:val="both"/>
        <w:rPr>
          <w:b/>
          <w:bCs/>
          <w:sz w:val="44"/>
          <w:szCs w:val="44"/>
          <w:u w:val="single"/>
        </w:rPr>
      </w:pPr>
    </w:p>
    <w:p w14:paraId="65A158CA" w14:textId="77777777" w:rsidR="009114B7" w:rsidRDefault="009114B7" w:rsidP="00E96C4B">
      <w:pPr>
        <w:ind w:left="720" w:firstLine="720"/>
        <w:jc w:val="both"/>
        <w:rPr>
          <w:b/>
          <w:bCs/>
          <w:sz w:val="44"/>
          <w:szCs w:val="44"/>
          <w:u w:val="single"/>
        </w:rPr>
      </w:pPr>
    </w:p>
    <w:p w14:paraId="3193DF62" w14:textId="10E61431" w:rsidR="00977705" w:rsidRPr="003560C5" w:rsidRDefault="006D0049" w:rsidP="00E96C4B">
      <w:pPr>
        <w:ind w:left="720" w:firstLine="720"/>
        <w:jc w:val="both"/>
        <w:rPr>
          <w:b/>
          <w:bCs/>
          <w:color w:val="FF0000"/>
          <w:sz w:val="44"/>
          <w:szCs w:val="44"/>
          <w:u w:val="single"/>
        </w:rPr>
      </w:pPr>
      <w:r w:rsidRPr="003560C5">
        <w:rPr>
          <w:b/>
          <w:bCs/>
          <w:color w:val="FF0000"/>
          <w:sz w:val="44"/>
          <w:szCs w:val="44"/>
          <w:u w:val="single"/>
        </w:rPr>
        <w:lastRenderedPageBreak/>
        <w:t xml:space="preserve">1.1 </w:t>
      </w:r>
      <w:r w:rsidR="00F92EA0" w:rsidRPr="003560C5">
        <w:rPr>
          <w:b/>
          <w:bCs/>
          <w:color w:val="FF0000"/>
          <w:sz w:val="44"/>
          <w:szCs w:val="44"/>
          <w:u w:val="single"/>
        </w:rPr>
        <w:t>PROJECT AIMS AND OBJECTIVES</w:t>
      </w:r>
    </w:p>
    <w:p w14:paraId="71417110" w14:textId="0F596DCD" w:rsidR="006E396B" w:rsidRPr="00242287" w:rsidRDefault="006E396B" w:rsidP="00E96C4B">
      <w:pPr>
        <w:pStyle w:val="ListParagraph"/>
        <w:numPr>
          <w:ilvl w:val="0"/>
          <w:numId w:val="8"/>
        </w:numPr>
        <w:ind w:right="-11"/>
        <w:jc w:val="both"/>
        <w:rPr>
          <w:sz w:val="36"/>
          <w:szCs w:val="36"/>
        </w:rPr>
      </w:pPr>
      <w:r w:rsidRPr="006E396B">
        <w:rPr>
          <w:b/>
          <w:bCs/>
          <w:sz w:val="36"/>
          <w:szCs w:val="36"/>
        </w:rPr>
        <w:t>Diverse Book Selection:</w:t>
      </w:r>
      <w:r w:rsidRPr="006E396B">
        <w:rPr>
          <w:sz w:val="36"/>
          <w:szCs w:val="36"/>
        </w:rPr>
        <w:t xml:space="preserve"> Offer a wide range of books across genres and formats to cater to diverse interests.</w:t>
      </w:r>
    </w:p>
    <w:p w14:paraId="769B55CA" w14:textId="77777777" w:rsidR="006E396B" w:rsidRPr="006E396B" w:rsidRDefault="006E396B" w:rsidP="00E96C4B">
      <w:pPr>
        <w:pStyle w:val="ListParagraph"/>
        <w:numPr>
          <w:ilvl w:val="0"/>
          <w:numId w:val="8"/>
        </w:numPr>
        <w:ind w:right="-11"/>
        <w:jc w:val="both"/>
        <w:rPr>
          <w:sz w:val="36"/>
          <w:szCs w:val="36"/>
        </w:rPr>
      </w:pPr>
      <w:r w:rsidRPr="006E396B">
        <w:rPr>
          <w:b/>
          <w:bCs/>
          <w:sz w:val="36"/>
          <w:szCs w:val="36"/>
        </w:rPr>
        <w:t>Intuitive Browsing:</w:t>
      </w:r>
      <w:r w:rsidRPr="006E396B">
        <w:rPr>
          <w:sz w:val="36"/>
          <w:szCs w:val="36"/>
        </w:rPr>
        <w:t xml:space="preserve"> Provide a user-friendly interface for easy book discovery and browsing.</w:t>
      </w:r>
    </w:p>
    <w:p w14:paraId="403724A3" w14:textId="77777777" w:rsidR="006E396B" w:rsidRPr="006E396B" w:rsidRDefault="006E396B" w:rsidP="00E96C4B">
      <w:pPr>
        <w:ind w:right="-11"/>
        <w:jc w:val="both"/>
        <w:rPr>
          <w:sz w:val="36"/>
          <w:szCs w:val="36"/>
        </w:rPr>
      </w:pPr>
    </w:p>
    <w:p w14:paraId="7D64B55B" w14:textId="4D472585" w:rsidR="006E396B" w:rsidRPr="00242287" w:rsidRDefault="006E396B" w:rsidP="00E96C4B">
      <w:pPr>
        <w:pStyle w:val="ListParagraph"/>
        <w:numPr>
          <w:ilvl w:val="0"/>
          <w:numId w:val="8"/>
        </w:numPr>
        <w:ind w:right="-11"/>
        <w:jc w:val="both"/>
        <w:rPr>
          <w:sz w:val="36"/>
          <w:szCs w:val="36"/>
        </w:rPr>
      </w:pPr>
      <w:r w:rsidRPr="00242287">
        <w:rPr>
          <w:b/>
          <w:bCs/>
          <w:sz w:val="36"/>
          <w:szCs w:val="36"/>
        </w:rPr>
        <w:t>Efficient Inventory Management:</w:t>
      </w:r>
      <w:r w:rsidRPr="00242287">
        <w:rPr>
          <w:sz w:val="36"/>
          <w:szCs w:val="36"/>
        </w:rPr>
        <w:t xml:space="preserve"> Implement systems to manage book inventory effectively, ensuring accurate stock levels.</w:t>
      </w:r>
    </w:p>
    <w:p w14:paraId="429799D8" w14:textId="3A23F039" w:rsidR="006E396B" w:rsidRPr="00242287" w:rsidRDefault="006E396B" w:rsidP="00E96C4B">
      <w:pPr>
        <w:pStyle w:val="ListParagraph"/>
        <w:numPr>
          <w:ilvl w:val="0"/>
          <w:numId w:val="8"/>
        </w:numPr>
        <w:ind w:right="-11"/>
        <w:jc w:val="both"/>
        <w:rPr>
          <w:sz w:val="36"/>
          <w:szCs w:val="36"/>
        </w:rPr>
      </w:pPr>
      <w:r w:rsidRPr="00242287">
        <w:rPr>
          <w:b/>
          <w:bCs/>
          <w:sz w:val="36"/>
          <w:szCs w:val="36"/>
        </w:rPr>
        <w:t>Secure Checkout Process:</w:t>
      </w:r>
      <w:r w:rsidRPr="00242287">
        <w:rPr>
          <w:sz w:val="36"/>
          <w:szCs w:val="36"/>
        </w:rPr>
        <w:t xml:space="preserve"> Ensure a secure and seamless checkout experience with multiple payment options.</w:t>
      </w:r>
    </w:p>
    <w:p w14:paraId="0B0ED5AE" w14:textId="4B104143" w:rsidR="006E396B" w:rsidRPr="00242287" w:rsidRDefault="006E396B" w:rsidP="00E96C4B">
      <w:pPr>
        <w:pStyle w:val="ListParagraph"/>
        <w:numPr>
          <w:ilvl w:val="0"/>
          <w:numId w:val="8"/>
        </w:numPr>
        <w:ind w:right="-11"/>
        <w:jc w:val="both"/>
        <w:rPr>
          <w:sz w:val="36"/>
          <w:szCs w:val="36"/>
        </w:rPr>
      </w:pPr>
      <w:r w:rsidRPr="00242287">
        <w:rPr>
          <w:b/>
          <w:bCs/>
          <w:sz w:val="36"/>
          <w:szCs w:val="36"/>
        </w:rPr>
        <w:t>Personalized Recommendations:</w:t>
      </w:r>
      <w:r w:rsidRPr="00242287">
        <w:rPr>
          <w:sz w:val="36"/>
          <w:szCs w:val="36"/>
        </w:rPr>
        <w:t xml:space="preserve"> Utilize algorithms to offer personalized book suggestions based on user preferences.</w:t>
      </w:r>
    </w:p>
    <w:p w14:paraId="45AFC64F" w14:textId="0512CB6B" w:rsidR="006E396B" w:rsidRPr="00242287" w:rsidRDefault="006E396B" w:rsidP="00E96C4B">
      <w:pPr>
        <w:pStyle w:val="ListParagraph"/>
        <w:numPr>
          <w:ilvl w:val="0"/>
          <w:numId w:val="8"/>
        </w:numPr>
        <w:ind w:right="-11"/>
        <w:jc w:val="both"/>
        <w:rPr>
          <w:sz w:val="36"/>
          <w:szCs w:val="36"/>
        </w:rPr>
      </w:pPr>
      <w:r w:rsidRPr="00242287">
        <w:rPr>
          <w:b/>
          <w:bCs/>
          <w:sz w:val="36"/>
          <w:szCs w:val="36"/>
        </w:rPr>
        <w:t>Mobile Optimization:</w:t>
      </w:r>
      <w:r w:rsidRPr="00242287">
        <w:rPr>
          <w:sz w:val="36"/>
          <w:szCs w:val="36"/>
        </w:rPr>
        <w:t xml:space="preserve"> Optimize the platform for mobile devices for convenient browsing and purchasing.</w:t>
      </w:r>
    </w:p>
    <w:p w14:paraId="53AC02D4" w14:textId="656A16C9" w:rsidR="006E396B" w:rsidRPr="00242287" w:rsidRDefault="006E396B" w:rsidP="00E96C4B">
      <w:pPr>
        <w:pStyle w:val="ListParagraph"/>
        <w:numPr>
          <w:ilvl w:val="0"/>
          <w:numId w:val="8"/>
        </w:numPr>
        <w:ind w:right="-11"/>
        <w:jc w:val="both"/>
        <w:rPr>
          <w:sz w:val="36"/>
          <w:szCs w:val="36"/>
        </w:rPr>
      </w:pPr>
      <w:r w:rsidRPr="00242287">
        <w:rPr>
          <w:b/>
          <w:bCs/>
          <w:sz w:val="36"/>
          <w:szCs w:val="36"/>
        </w:rPr>
        <w:t xml:space="preserve">Community Engagement: </w:t>
      </w:r>
      <w:r w:rsidRPr="00242287">
        <w:rPr>
          <w:sz w:val="36"/>
          <w:szCs w:val="36"/>
        </w:rPr>
        <w:t>Foster a sense of community among users through book clubs and discussion forums.</w:t>
      </w:r>
    </w:p>
    <w:p w14:paraId="4A5858F5" w14:textId="71CB2A86" w:rsidR="006E396B" w:rsidRPr="00242287" w:rsidRDefault="006E396B" w:rsidP="00E96C4B">
      <w:pPr>
        <w:pStyle w:val="ListParagraph"/>
        <w:numPr>
          <w:ilvl w:val="0"/>
          <w:numId w:val="9"/>
        </w:numPr>
        <w:ind w:right="-11"/>
        <w:jc w:val="both"/>
        <w:rPr>
          <w:sz w:val="36"/>
          <w:szCs w:val="36"/>
        </w:rPr>
      </w:pPr>
      <w:r w:rsidRPr="00242287">
        <w:rPr>
          <w:b/>
          <w:bCs/>
          <w:sz w:val="36"/>
          <w:szCs w:val="36"/>
        </w:rPr>
        <w:t>Efficient Order Fulfillment:</w:t>
      </w:r>
      <w:r w:rsidRPr="00242287">
        <w:rPr>
          <w:sz w:val="36"/>
          <w:szCs w:val="36"/>
        </w:rPr>
        <w:t xml:space="preserve"> Implement streamlined processes for timely delivery of orders.</w:t>
      </w:r>
    </w:p>
    <w:p w14:paraId="1AE3159D" w14:textId="23C35B8A" w:rsidR="006E396B" w:rsidRPr="000D17CC" w:rsidRDefault="006E396B" w:rsidP="00E96C4B">
      <w:pPr>
        <w:pStyle w:val="ListParagraph"/>
        <w:numPr>
          <w:ilvl w:val="0"/>
          <w:numId w:val="9"/>
        </w:numPr>
        <w:ind w:right="-11"/>
        <w:jc w:val="both"/>
        <w:rPr>
          <w:sz w:val="36"/>
          <w:szCs w:val="36"/>
        </w:rPr>
      </w:pPr>
      <w:r w:rsidRPr="00242287">
        <w:rPr>
          <w:b/>
          <w:bCs/>
          <w:sz w:val="36"/>
          <w:szCs w:val="36"/>
        </w:rPr>
        <w:t xml:space="preserve">Responsive Customer Support: </w:t>
      </w:r>
      <w:r w:rsidRPr="00242287">
        <w:rPr>
          <w:sz w:val="36"/>
          <w:szCs w:val="36"/>
        </w:rPr>
        <w:t>Offer responsive support channels to address customer inquiries and feedback.</w:t>
      </w:r>
    </w:p>
    <w:p w14:paraId="47754DF5" w14:textId="4F8347D7" w:rsidR="006E396B" w:rsidRPr="000D17CC" w:rsidRDefault="006E396B" w:rsidP="00E96C4B">
      <w:pPr>
        <w:pStyle w:val="ListParagraph"/>
        <w:numPr>
          <w:ilvl w:val="0"/>
          <w:numId w:val="9"/>
        </w:numPr>
        <w:ind w:right="-11"/>
        <w:jc w:val="both"/>
        <w:rPr>
          <w:sz w:val="36"/>
          <w:szCs w:val="36"/>
        </w:rPr>
      </w:pPr>
      <w:r w:rsidRPr="000D17CC">
        <w:rPr>
          <w:b/>
          <w:bCs/>
          <w:sz w:val="36"/>
          <w:szCs w:val="36"/>
        </w:rPr>
        <w:t>Promotional Campaigns:</w:t>
      </w:r>
      <w:r w:rsidRPr="000D17CC">
        <w:rPr>
          <w:sz w:val="36"/>
          <w:szCs w:val="36"/>
        </w:rPr>
        <w:t xml:space="preserve"> Run promotions and discounts to attract customers and encourage repeat purchases.</w:t>
      </w:r>
    </w:p>
    <w:p w14:paraId="00360CFF" w14:textId="79CC14C9" w:rsidR="006E396B" w:rsidRPr="000D17CC" w:rsidRDefault="006E396B" w:rsidP="00E96C4B">
      <w:pPr>
        <w:pStyle w:val="ListParagraph"/>
        <w:numPr>
          <w:ilvl w:val="0"/>
          <w:numId w:val="9"/>
        </w:numPr>
        <w:ind w:right="-11"/>
        <w:jc w:val="both"/>
        <w:rPr>
          <w:sz w:val="36"/>
          <w:szCs w:val="36"/>
        </w:rPr>
      </w:pPr>
      <w:r w:rsidRPr="000D17CC">
        <w:rPr>
          <w:b/>
          <w:bCs/>
          <w:sz w:val="36"/>
          <w:szCs w:val="36"/>
        </w:rPr>
        <w:t>Content Expansion:</w:t>
      </w:r>
      <w:r w:rsidRPr="000D17CC">
        <w:rPr>
          <w:sz w:val="36"/>
          <w:szCs w:val="36"/>
        </w:rPr>
        <w:t xml:space="preserve"> Expand offerings beyond books to include audiobooks and related merchandise.</w:t>
      </w:r>
    </w:p>
    <w:p w14:paraId="11DF4978" w14:textId="199FC4AA" w:rsidR="006E396B" w:rsidRPr="000D17CC" w:rsidRDefault="006E396B" w:rsidP="00E96C4B">
      <w:pPr>
        <w:pStyle w:val="ListParagraph"/>
        <w:numPr>
          <w:ilvl w:val="0"/>
          <w:numId w:val="9"/>
        </w:numPr>
        <w:ind w:right="-11"/>
        <w:jc w:val="both"/>
        <w:rPr>
          <w:sz w:val="36"/>
          <w:szCs w:val="36"/>
        </w:rPr>
      </w:pPr>
      <w:r w:rsidRPr="000D17CC">
        <w:rPr>
          <w:b/>
          <w:bCs/>
          <w:sz w:val="36"/>
          <w:szCs w:val="36"/>
        </w:rPr>
        <w:t>Partnerships with Publishers:</w:t>
      </w:r>
      <w:r w:rsidRPr="000D17CC">
        <w:rPr>
          <w:sz w:val="36"/>
          <w:szCs w:val="36"/>
        </w:rPr>
        <w:t xml:space="preserve"> Establish partnerships for access to a wide range of titles and timely availability.</w:t>
      </w:r>
    </w:p>
    <w:p w14:paraId="5C10E073" w14:textId="740A0166" w:rsidR="006E396B" w:rsidRPr="000D17CC" w:rsidRDefault="006E396B" w:rsidP="00E96C4B">
      <w:pPr>
        <w:pStyle w:val="ListParagraph"/>
        <w:numPr>
          <w:ilvl w:val="0"/>
          <w:numId w:val="9"/>
        </w:numPr>
        <w:ind w:right="-11"/>
        <w:jc w:val="both"/>
        <w:rPr>
          <w:sz w:val="36"/>
          <w:szCs w:val="36"/>
        </w:rPr>
      </w:pPr>
      <w:r w:rsidRPr="000D17CC">
        <w:rPr>
          <w:b/>
          <w:bCs/>
          <w:sz w:val="36"/>
          <w:szCs w:val="36"/>
        </w:rPr>
        <w:t>Data Analytics:</w:t>
      </w:r>
      <w:r w:rsidRPr="000D17CC">
        <w:rPr>
          <w:sz w:val="36"/>
          <w:szCs w:val="36"/>
        </w:rPr>
        <w:t xml:space="preserve"> Utilize data analytics to gain insights for marketing and inventory management.</w:t>
      </w:r>
    </w:p>
    <w:p w14:paraId="4DEF1C1E" w14:textId="1E0CF6EF" w:rsidR="006E396B" w:rsidRPr="000D17CC" w:rsidRDefault="006E396B" w:rsidP="00E96C4B">
      <w:pPr>
        <w:pStyle w:val="ListParagraph"/>
        <w:numPr>
          <w:ilvl w:val="0"/>
          <w:numId w:val="9"/>
        </w:numPr>
        <w:ind w:right="-11"/>
        <w:jc w:val="both"/>
        <w:rPr>
          <w:sz w:val="36"/>
          <w:szCs w:val="36"/>
        </w:rPr>
      </w:pPr>
      <w:r w:rsidRPr="000D17CC">
        <w:rPr>
          <w:b/>
          <w:bCs/>
          <w:sz w:val="36"/>
          <w:szCs w:val="36"/>
        </w:rPr>
        <w:lastRenderedPageBreak/>
        <w:t xml:space="preserve">Accessibility: </w:t>
      </w:r>
      <w:r w:rsidRPr="000D17CC">
        <w:rPr>
          <w:sz w:val="36"/>
          <w:szCs w:val="36"/>
        </w:rPr>
        <w:t>Ensure accessibility for all users, including those with disabilities.</w:t>
      </w:r>
    </w:p>
    <w:p w14:paraId="14A82E89" w14:textId="45E613E1" w:rsidR="007539B8" w:rsidRPr="007539B8" w:rsidRDefault="006E396B" w:rsidP="00E96C4B">
      <w:pPr>
        <w:pStyle w:val="ListParagraph"/>
        <w:numPr>
          <w:ilvl w:val="0"/>
          <w:numId w:val="9"/>
        </w:numPr>
        <w:ind w:right="-11"/>
        <w:jc w:val="both"/>
        <w:rPr>
          <w:sz w:val="36"/>
          <w:szCs w:val="36"/>
        </w:rPr>
      </w:pPr>
      <w:r w:rsidRPr="000D17CC">
        <w:rPr>
          <w:b/>
          <w:bCs/>
          <w:sz w:val="36"/>
          <w:szCs w:val="36"/>
        </w:rPr>
        <w:t>Inclusivity:</w:t>
      </w:r>
      <w:r w:rsidRPr="000D17CC">
        <w:rPr>
          <w:sz w:val="36"/>
          <w:szCs w:val="36"/>
        </w:rPr>
        <w:t xml:space="preserve"> Offer content in multiple languages and formats to cater to diverse audiences.</w:t>
      </w:r>
    </w:p>
    <w:p w14:paraId="6D4F9AD4" w14:textId="48D3652D" w:rsidR="006E396B" w:rsidRPr="00EB3792" w:rsidRDefault="002D6102" w:rsidP="00E96C4B">
      <w:pPr>
        <w:jc w:val="both"/>
        <w:rPr>
          <w:color w:val="FF0000"/>
          <w:sz w:val="36"/>
          <w:szCs w:val="36"/>
        </w:rPr>
      </w:pPr>
      <w:r w:rsidRPr="00EB3792">
        <w:rPr>
          <w:b/>
          <w:bCs/>
          <w:color w:val="FF0000"/>
          <w:sz w:val="48"/>
          <w:szCs w:val="48"/>
          <w:u w:val="single"/>
        </w:rPr>
        <w:t xml:space="preserve">1.2 </w:t>
      </w:r>
      <w:r w:rsidR="00695AF7" w:rsidRPr="00EB3792">
        <w:rPr>
          <w:b/>
          <w:bCs/>
          <w:color w:val="FF0000"/>
          <w:sz w:val="48"/>
          <w:szCs w:val="48"/>
          <w:u w:val="single"/>
        </w:rPr>
        <w:t>BACKGROUND OF PROJECT</w:t>
      </w:r>
    </w:p>
    <w:p w14:paraId="6E1525BD" w14:textId="2CCEC492" w:rsidR="00004E56" w:rsidRDefault="007B53A7" w:rsidP="00E96C4B">
      <w:pPr>
        <w:tabs>
          <w:tab w:val="left" w:pos="2244"/>
        </w:tabs>
        <w:jc w:val="both"/>
        <w:rPr>
          <w:rFonts w:cstheme="minorHAnsi"/>
          <w:color w:val="0D0D0D"/>
          <w:sz w:val="36"/>
          <w:szCs w:val="36"/>
          <w:shd w:val="clear" w:color="auto" w:fill="FFFFFF"/>
        </w:rPr>
      </w:pPr>
      <w:r w:rsidRPr="007B53A7">
        <w:rPr>
          <w:rFonts w:ascii="Segoe UI" w:hAnsi="Segoe UI" w:cs="Segoe UI"/>
          <w:color w:val="0D0D0D"/>
          <w:sz w:val="36"/>
          <w:szCs w:val="36"/>
          <w:shd w:val="clear" w:color="auto" w:fill="FFFFFF"/>
        </w:rPr>
        <w:t>The project aims to tap into the growing trend of online shopping, particularly in the book industry. With the increasing digitalization of content consumption and the convenience of online shopping, there is a significant opportunity to provide readers with a platform that offers a diverse range of books accessible from anywhere, at any time. By leveraging technology and user-friendly interfaces, the project seeks to create a seamless online book-buying experience, catering to modern consumers' preferences for convenience, choice, and personalized recommendations.</w:t>
      </w:r>
      <w:r w:rsidR="00004E56">
        <w:rPr>
          <w:rFonts w:ascii="Segoe UI" w:hAnsi="Segoe UI" w:cs="Segoe UI"/>
          <w:color w:val="0D0D0D"/>
          <w:sz w:val="36"/>
          <w:szCs w:val="36"/>
          <w:shd w:val="clear" w:color="auto" w:fill="FFFFFF"/>
        </w:rPr>
        <w:t xml:space="preserve"> t</w:t>
      </w:r>
      <w:r w:rsidR="009B4F6F">
        <w:rPr>
          <w:rFonts w:ascii="Segoe UI" w:hAnsi="Segoe UI" w:cs="Segoe UI"/>
          <w:color w:val="0D0D0D"/>
          <w:sz w:val="36"/>
          <w:szCs w:val="36"/>
          <w:shd w:val="clear" w:color="auto" w:fill="FFFFFF"/>
        </w:rPr>
        <w:t xml:space="preserve">he needs that are used in the </w:t>
      </w:r>
      <w:r w:rsidR="00EE7711">
        <w:rPr>
          <w:rFonts w:ascii="Segoe UI" w:hAnsi="Segoe UI" w:cs="Segoe UI"/>
          <w:color w:val="0D0D0D"/>
          <w:sz w:val="36"/>
          <w:szCs w:val="36"/>
          <w:shd w:val="clear" w:color="auto" w:fill="FFFFFF"/>
        </w:rPr>
        <w:t>ecommerce book industry is shown below</w:t>
      </w:r>
    </w:p>
    <w:tbl>
      <w:tblPr>
        <w:tblStyle w:val="TableGrid"/>
        <w:tblW w:w="0" w:type="auto"/>
        <w:tblLook w:val="04A0" w:firstRow="1" w:lastRow="0" w:firstColumn="1" w:lastColumn="0" w:noHBand="0" w:noVBand="1"/>
      </w:tblPr>
      <w:tblGrid>
        <w:gridCol w:w="5140"/>
        <w:gridCol w:w="5140"/>
      </w:tblGrid>
      <w:tr w:rsidR="00CB3D41" w14:paraId="041BA317" w14:textId="77777777" w:rsidTr="00CB3D41">
        <w:tc>
          <w:tcPr>
            <w:tcW w:w="5140" w:type="dxa"/>
          </w:tcPr>
          <w:p w14:paraId="4AE39440" w14:textId="6081B5F5" w:rsidR="00CB3D41" w:rsidRPr="003017E8" w:rsidRDefault="003B3874" w:rsidP="00E96C4B">
            <w:pPr>
              <w:tabs>
                <w:tab w:val="left" w:pos="1152"/>
              </w:tabs>
              <w:jc w:val="both"/>
              <w:rPr>
                <w:rFonts w:ascii="Segoe UI" w:hAnsi="Segoe UI" w:cs="Segoe UI"/>
                <w:b/>
                <w:bCs/>
                <w:color w:val="0D0D0D"/>
                <w:sz w:val="36"/>
                <w:szCs w:val="36"/>
                <w:shd w:val="clear" w:color="auto" w:fill="FFFFFF"/>
              </w:rPr>
            </w:pPr>
            <w:r>
              <w:rPr>
                <w:rFonts w:ascii="Segoe UI" w:hAnsi="Segoe UI" w:cs="Segoe UI"/>
                <w:color w:val="0D0D0D"/>
                <w:sz w:val="36"/>
                <w:szCs w:val="36"/>
                <w:shd w:val="clear" w:color="auto" w:fill="FFFFFF"/>
              </w:rPr>
              <w:t xml:space="preserve"> </w:t>
            </w:r>
            <w:r w:rsidR="003017E8">
              <w:rPr>
                <w:rFonts w:ascii="Segoe UI" w:hAnsi="Segoe UI" w:cs="Segoe UI"/>
                <w:color w:val="0D0D0D"/>
                <w:sz w:val="36"/>
                <w:szCs w:val="36"/>
                <w:shd w:val="clear" w:color="auto" w:fill="FFFFFF"/>
              </w:rPr>
              <w:tab/>
            </w:r>
            <w:r w:rsidR="003017E8" w:rsidRPr="003017E8">
              <w:rPr>
                <w:rFonts w:ascii="Segoe UI" w:hAnsi="Segoe UI" w:cs="Segoe UI"/>
                <w:b/>
                <w:bCs/>
                <w:color w:val="0D0D0D"/>
                <w:sz w:val="36"/>
                <w:szCs w:val="36"/>
                <w:shd w:val="clear" w:color="auto" w:fill="FFFFFF"/>
              </w:rPr>
              <w:t>Component</w:t>
            </w:r>
          </w:p>
        </w:tc>
        <w:tc>
          <w:tcPr>
            <w:tcW w:w="5140" w:type="dxa"/>
          </w:tcPr>
          <w:p w14:paraId="17BB3637" w14:textId="069DEEC4" w:rsidR="00CB3D41" w:rsidRPr="003017E8" w:rsidRDefault="003017E8" w:rsidP="00E96C4B">
            <w:pPr>
              <w:tabs>
                <w:tab w:val="left" w:pos="1128"/>
              </w:tabs>
              <w:jc w:val="both"/>
              <w:rPr>
                <w:rFonts w:ascii="Segoe UI" w:hAnsi="Segoe UI" w:cs="Segoe UI"/>
                <w:b/>
                <w:bCs/>
                <w:color w:val="0D0D0D"/>
                <w:sz w:val="36"/>
                <w:szCs w:val="36"/>
                <w:shd w:val="clear" w:color="auto" w:fill="FFFFFF"/>
              </w:rPr>
            </w:pPr>
            <w:r>
              <w:rPr>
                <w:rFonts w:ascii="Segoe UI" w:hAnsi="Segoe UI" w:cs="Segoe UI"/>
                <w:color w:val="0D0D0D"/>
                <w:sz w:val="36"/>
                <w:szCs w:val="36"/>
                <w:shd w:val="clear" w:color="auto" w:fill="FFFFFF"/>
              </w:rPr>
              <w:tab/>
            </w:r>
            <w:r w:rsidRPr="003017E8">
              <w:rPr>
                <w:rFonts w:ascii="Segoe UI" w:hAnsi="Segoe UI" w:cs="Segoe UI"/>
                <w:b/>
                <w:bCs/>
                <w:color w:val="0D0D0D"/>
                <w:sz w:val="36"/>
                <w:szCs w:val="36"/>
                <w:shd w:val="clear" w:color="auto" w:fill="FFFFFF"/>
              </w:rPr>
              <w:t>Description</w:t>
            </w:r>
          </w:p>
        </w:tc>
      </w:tr>
      <w:tr w:rsidR="00CB3D41" w14:paraId="0C538603" w14:textId="77777777" w:rsidTr="00CB3D41">
        <w:tc>
          <w:tcPr>
            <w:tcW w:w="5140" w:type="dxa"/>
          </w:tcPr>
          <w:p w14:paraId="334C6B4B" w14:textId="03B47CC7" w:rsidR="00CB3D41" w:rsidRDefault="006019B7" w:rsidP="00E96C4B">
            <w:pPr>
              <w:tabs>
                <w:tab w:val="left" w:pos="1044"/>
                <w:tab w:val="left" w:pos="2244"/>
              </w:tabs>
              <w:jc w:val="both"/>
              <w:rPr>
                <w:rFonts w:ascii="Segoe UI" w:hAnsi="Segoe UI" w:cs="Segoe UI"/>
                <w:color w:val="0D0D0D"/>
                <w:sz w:val="36"/>
                <w:szCs w:val="36"/>
                <w:shd w:val="clear" w:color="auto" w:fill="FFFFFF"/>
              </w:rPr>
            </w:pPr>
            <w:r w:rsidRPr="006019B7">
              <w:rPr>
                <w:rFonts w:ascii="Segoe UI" w:hAnsi="Segoe UI" w:cs="Segoe UI"/>
                <w:color w:val="0D0D0D"/>
                <w:sz w:val="36"/>
                <w:szCs w:val="36"/>
                <w:shd w:val="clear" w:color="auto" w:fill="FFFFFF"/>
              </w:rPr>
              <w:tab/>
            </w:r>
            <w:r w:rsidR="00F02067">
              <w:rPr>
                <w:rFonts w:ascii="Segoe UI" w:hAnsi="Segoe UI" w:cs="Segoe UI"/>
                <w:color w:val="0D0D0D"/>
                <w:sz w:val="36"/>
                <w:szCs w:val="36"/>
                <w:shd w:val="clear" w:color="auto" w:fill="FFFFFF"/>
              </w:rPr>
              <w:t>Processor</w:t>
            </w:r>
            <w:r w:rsidR="00F02067">
              <w:rPr>
                <w:rFonts w:ascii="Segoe UI" w:hAnsi="Segoe UI" w:cs="Segoe UI"/>
                <w:color w:val="0D0D0D"/>
                <w:sz w:val="36"/>
                <w:szCs w:val="36"/>
                <w:shd w:val="clear" w:color="auto" w:fill="FFFFFF"/>
              </w:rPr>
              <w:tab/>
            </w:r>
          </w:p>
        </w:tc>
        <w:tc>
          <w:tcPr>
            <w:tcW w:w="5140" w:type="dxa"/>
          </w:tcPr>
          <w:p w14:paraId="15BCF018" w14:textId="564CCFD6" w:rsidR="00CB3D41" w:rsidRDefault="00F02067" w:rsidP="00E96C4B">
            <w:pPr>
              <w:tabs>
                <w:tab w:val="left" w:pos="2244"/>
              </w:tabs>
              <w:jc w:val="both"/>
              <w:rPr>
                <w:rFonts w:ascii="Segoe UI" w:hAnsi="Segoe UI" w:cs="Segoe UI"/>
                <w:color w:val="0D0D0D"/>
                <w:sz w:val="36"/>
                <w:szCs w:val="36"/>
                <w:shd w:val="clear" w:color="auto" w:fill="FFFFFF"/>
              </w:rPr>
            </w:pPr>
            <w:r w:rsidRPr="006019B7">
              <w:rPr>
                <w:rFonts w:ascii="Segoe UI" w:hAnsi="Segoe UI" w:cs="Segoe UI"/>
                <w:color w:val="0D0D0D"/>
                <w:sz w:val="36"/>
                <w:szCs w:val="36"/>
                <w:shd w:val="clear" w:color="auto" w:fill="FFFFFF"/>
              </w:rPr>
              <w:t>Intel Core i7 or AMD Ryzen 7 processor (or equivalent)</w:t>
            </w:r>
          </w:p>
        </w:tc>
      </w:tr>
      <w:tr w:rsidR="00CB3D41" w14:paraId="3218C324" w14:textId="77777777" w:rsidTr="00CB3D41">
        <w:tc>
          <w:tcPr>
            <w:tcW w:w="5140" w:type="dxa"/>
          </w:tcPr>
          <w:p w14:paraId="7B48EAE4" w14:textId="585B5AD1" w:rsidR="00CB3D41" w:rsidRDefault="00674060" w:rsidP="00E96C4B">
            <w:pPr>
              <w:tabs>
                <w:tab w:val="left" w:pos="2244"/>
              </w:tabs>
              <w:ind w:firstLine="720"/>
              <w:jc w:val="both"/>
              <w:rPr>
                <w:rFonts w:ascii="Segoe UI" w:hAnsi="Segoe UI" w:cs="Segoe UI"/>
                <w:color w:val="0D0D0D"/>
                <w:sz w:val="36"/>
                <w:szCs w:val="36"/>
                <w:shd w:val="clear" w:color="auto" w:fill="FFFFFF"/>
              </w:rPr>
            </w:pPr>
            <w:r>
              <w:rPr>
                <w:rFonts w:ascii="Segoe UI" w:hAnsi="Segoe UI" w:cs="Segoe UI"/>
                <w:color w:val="0D0D0D"/>
                <w:sz w:val="36"/>
                <w:szCs w:val="36"/>
                <w:shd w:val="clear" w:color="auto" w:fill="FFFFFF"/>
              </w:rPr>
              <w:t>Operating Systems</w:t>
            </w:r>
          </w:p>
        </w:tc>
        <w:tc>
          <w:tcPr>
            <w:tcW w:w="5140" w:type="dxa"/>
          </w:tcPr>
          <w:p w14:paraId="376829CF" w14:textId="2E2B759E" w:rsidR="00CB3D41" w:rsidRPr="00974186" w:rsidRDefault="00DC1235" w:rsidP="00E96C4B">
            <w:pPr>
              <w:tabs>
                <w:tab w:val="left" w:pos="2244"/>
              </w:tabs>
              <w:jc w:val="both"/>
              <w:rPr>
                <w:rFonts w:ascii="Segoe UI" w:hAnsi="Segoe UI" w:cs="Segoe UI"/>
                <w:color w:val="0D0D0D"/>
                <w:sz w:val="36"/>
                <w:szCs w:val="36"/>
                <w:shd w:val="clear" w:color="auto" w:fill="FFFFFF"/>
              </w:rPr>
            </w:pPr>
            <w:r w:rsidRPr="00974186">
              <w:rPr>
                <w:rFonts w:ascii="Segoe UI" w:hAnsi="Segoe UI" w:cs="Segoe UI"/>
                <w:color w:val="0D0D0D"/>
                <w:sz w:val="36"/>
                <w:szCs w:val="36"/>
                <w:shd w:val="clear" w:color="auto" w:fill="FFFFFF"/>
              </w:rPr>
              <w:t>Linux (Ubuntu, CentOS) or Windows Server</w:t>
            </w:r>
          </w:p>
        </w:tc>
      </w:tr>
      <w:tr w:rsidR="00CB3D41" w14:paraId="0E7B1D71" w14:textId="77777777" w:rsidTr="00CB3D41">
        <w:tc>
          <w:tcPr>
            <w:tcW w:w="5140" w:type="dxa"/>
          </w:tcPr>
          <w:p w14:paraId="7B0306DA" w14:textId="5FE91188" w:rsidR="00CB3D41" w:rsidRDefault="002833AB" w:rsidP="00E96C4B">
            <w:pPr>
              <w:tabs>
                <w:tab w:val="left" w:pos="2244"/>
              </w:tabs>
              <w:ind w:firstLine="720"/>
              <w:jc w:val="both"/>
              <w:rPr>
                <w:rFonts w:ascii="Segoe UI" w:hAnsi="Segoe UI" w:cs="Segoe UI"/>
                <w:color w:val="0D0D0D"/>
                <w:sz w:val="36"/>
                <w:szCs w:val="36"/>
                <w:shd w:val="clear" w:color="auto" w:fill="FFFFFF"/>
              </w:rPr>
            </w:pPr>
            <w:r>
              <w:rPr>
                <w:rFonts w:ascii="Segoe UI" w:hAnsi="Segoe UI" w:cs="Segoe UI"/>
                <w:color w:val="0D0D0D"/>
                <w:sz w:val="36"/>
                <w:szCs w:val="36"/>
                <w:shd w:val="clear" w:color="auto" w:fill="FFFFFF"/>
              </w:rPr>
              <w:t>Memory</w:t>
            </w:r>
          </w:p>
        </w:tc>
        <w:tc>
          <w:tcPr>
            <w:tcW w:w="5140" w:type="dxa"/>
          </w:tcPr>
          <w:p w14:paraId="3E2AE40A" w14:textId="4B482E74" w:rsidR="00CB3D41" w:rsidRDefault="008C0EE4" w:rsidP="00E96C4B">
            <w:pPr>
              <w:tabs>
                <w:tab w:val="left" w:pos="2244"/>
              </w:tabs>
              <w:jc w:val="both"/>
              <w:rPr>
                <w:rFonts w:ascii="Segoe UI" w:hAnsi="Segoe UI" w:cs="Segoe UI"/>
                <w:color w:val="0D0D0D"/>
                <w:sz w:val="36"/>
                <w:szCs w:val="36"/>
                <w:shd w:val="clear" w:color="auto" w:fill="FFFFFF"/>
              </w:rPr>
            </w:pPr>
            <w:r w:rsidRPr="008C0EE4">
              <w:rPr>
                <w:rFonts w:ascii="Segoe UI" w:hAnsi="Segoe UI" w:cs="Segoe UI"/>
                <w:color w:val="0D0D0D"/>
                <w:sz w:val="36"/>
                <w:szCs w:val="36"/>
                <w:shd w:val="clear" w:color="auto" w:fill="FFFFFF"/>
              </w:rPr>
              <w:t>Minimum 8GB RAM, recommended 16GB RAM</w:t>
            </w:r>
          </w:p>
        </w:tc>
      </w:tr>
      <w:tr w:rsidR="00CB3D41" w14:paraId="3F0B9B92" w14:textId="77777777" w:rsidTr="00CB3D41">
        <w:tc>
          <w:tcPr>
            <w:tcW w:w="5140" w:type="dxa"/>
          </w:tcPr>
          <w:p w14:paraId="2425284E" w14:textId="3855FCC9" w:rsidR="00CB3D41" w:rsidRDefault="002833AB" w:rsidP="00E96C4B">
            <w:pPr>
              <w:tabs>
                <w:tab w:val="left" w:pos="2244"/>
              </w:tabs>
              <w:ind w:firstLine="720"/>
              <w:jc w:val="both"/>
              <w:rPr>
                <w:rFonts w:ascii="Segoe UI" w:hAnsi="Segoe UI" w:cs="Segoe UI"/>
                <w:color w:val="0D0D0D"/>
                <w:sz w:val="36"/>
                <w:szCs w:val="36"/>
                <w:shd w:val="clear" w:color="auto" w:fill="FFFFFF"/>
              </w:rPr>
            </w:pPr>
            <w:r>
              <w:rPr>
                <w:rFonts w:ascii="Segoe UI" w:hAnsi="Segoe UI" w:cs="Segoe UI"/>
                <w:color w:val="0D0D0D"/>
                <w:sz w:val="36"/>
                <w:szCs w:val="36"/>
                <w:shd w:val="clear" w:color="auto" w:fill="FFFFFF"/>
              </w:rPr>
              <w:t>Hard Disk Space</w:t>
            </w:r>
          </w:p>
        </w:tc>
        <w:tc>
          <w:tcPr>
            <w:tcW w:w="5140" w:type="dxa"/>
          </w:tcPr>
          <w:p w14:paraId="40881147" w14:textId="5C1F64AF" w:rsidR="00CB3D41" w:rsidRDefault="00894923" w:rsidP="00E96C4B">
            <w:pPr>
              <w:tabs>
                <w:tab w:val="left" w:pos="2244"/>
              </w:tabs>
              <w:jc w:val="both"/>
              <w:rPr>
                <w:rFonts w:ascii="Segoe UI" w:hAnsi="Segoe UI" w:cs="Segoe UI"/>
                <w:color w:val="0D0D0D"/>
                <w:sz w:val="36"/>
                <w:szCs w:val="36"/>
                <w:shd w:val="clear" w:color="auto" w:fill="FFFFFF"/>
              </w:rPr>
            </w:pPr>
            <w:r w:rsidRPr="00894923">
              <w:rPr>
                <w:rFonts w:ascii="Segoe UI" w:hAnsi="Segoe UI" w:cs="Segoe UI"/>
                <w:color w:val="0D0D0D"/>
                <w:sz w:val="36"/>
                <w:szCs w:val="36"/>
                <w:shd w:val="clear" w:color="auto" w:fill="FFFFFF"/>
              </w:rPr>
              <w:t>SSD storage recommended for faster performance</w:t>
            </w:r>
          </w:p>
        </w:tc>
      </w:tr>
      <w:tr w:rsidR="00CB3D41" w14:paraId="53512802" w14:textId="77777777" w:rsidTr="00CB3D41">
        <w:tc>
          <w:tcPr>
            <w:tcW w:w="5140" w:type="dxa"/>
          </w:tcPr>
          <w:p w14:paraId="3B5C1485" w14:textId="6BBDF16D" w:rsidR="00CB3D41" w:rsidRDefault="00AE79F9" w:rsidP="00E96C4B">
            <w:pPr>
              <w:tabs>
                <w:tab w:val="left" w:pos="900"/>
              </w:tabs>
              <w:jc w:val="both"/>
              <w:rPr>
                <w:rFonts w:ascii="Segoe UI" w:hAnsi="Segoe UI" w:cs="Segoe UI"/>
                <w:color w:val="0D0D0D"/>
                <w:sz w:val="36"/>
                <w:szCs w:val="36"/>
                <w:shd w:val="clear" w:color="auto" w:fill="FFFFFF"/>
              </w:rPr>
            </w:pPr>
            <w:r>
              <w:rPr>
                <w:rFonts w:ascii="Segoe UI" w:hAnsi="Segoe UI" w:cs="Segoe UI"/>
                <w:color w:val="0D0D0D"/>
                <w:sz w:val="36"/>
                <w:szCs w:val="36"/>
                <w:shd w:val="clear" w:color="auto" w:fill="FFFFFF"/>
              </w:rPr>
              <w:tab/>
              <w:t>Data Base</w:t>
            </w:r>
          </w:p>
        </w:tc>
        <w:tc>
          <w:tcPr>
            <w:tcW w:w="5140" w:type="dxa"/>
          </w:tcPr>
          <w:p w14:paraId="568BFC0B" w14:textId="5C67A1C7" w:rsidR="00CB3D41" w:rsidRDefault="005B6794" w:rsidP="00E96C4B">
            <w:pPr>
              <w:tabs>
                <w:tab w:val="left" w:pos="2244"/>
              </w:tabs>
              <w:jc w:val="both"/>
              <w:rPr>
                <w:rFonts w:ascii="Segoe UI" w:hAnsi="Segoe UI" w:cs="Segoe UI"/>
                <w:color w:val="0D0D0D"/>
                <w:sz w:val="36"/>
                <w:szCs w:val="36"/>
                <w:shd w:val="clear" w:color="auto" w:fill="FFFFFF"/>
              </w:rPr>
            </w:pPr>
            <w:r w:rsidRPr="005B6794">
              <w:rPr>
                <w:rFonts w:ascii="Segoe UI" w:hAnsi="Segoe UI" w:cs="Segoe UI"/>
                <w:color w:val="0D0D0D"/>
                <w:sz w:val="36"/>
                <w:szCs w:val="36"/>
                <w:shd w:val="clear" w:color="auto" w:fill="FFFFFF"/>
              </w:rPr>
              <w:t>MySQL or PostgreSQL for relational database management</w:t>
            </w:r>
          </w:p>
        </w:tc>
      </w:tr>
      <w:tr w:rsidR="00CB3D41" w14:paraId="69797318" w14:textId="77777777" w:rsidTr="00CB3D41">
        <w:tc>
          <w:tcPr>
            <w:tcW w:w="5140" w:type="dxa"/>
          </w:tcPr>
          <w:p w14:paraId="6B78B1C9" w14:textId="39C1BEAD" w:rsidR="00CB3D41" w:rsidRDefault="00AE79F9" w:rsidP="00E96C4B">
            <w:pPr>
              <w:tabs>
                <w:tab w:val="left" w:pos="2244"/>
              </w:tabs>
              <w:ind w:firstLine="720"/>
              <w:jc w:val="both"/>
              <w:rPr>
                <w:rFonts w:ascii="Segoe UI" w:hAnsi="Segoe UI" w:cs="Segoe UI"/>
                <w:color w:val="0D0D0D"/>
                <w:sz w:val="36"/>
                <w:szCs w:val="36"/>
                <w:shd w:val="clear" w:color="auto" w:fill="FFFFFF"/>
              </w:rPr>
            </w:pPr>
            <w:r>
              <w:rPr>
                <w:rFonts w:ascii="Segoe UI" w:hAnsi="Segoe UI" w:cs="Segoe UI"/>
                <w:color w:val="0D0D0D"/>
                <w:sz w:val="36"/>
                <w:szCs w:val="36"/>
                <w:shd w:val="clear" w:color="auto" w:fill="FFFFFF"/>
              </w:rPr>
              <w:lastRenderedPageBreak/>
              <w:t xml:space="preserve">Web </w:t>
            </w:r>
            <w:r w:rsidR="0076085A">
              <w:rPr>
                <w:rFonts w:ascii="Segoe UI" w:hAnsi="Segoe UI" w:cs="Segoe UI"/>
                <w:color w:val="0D0D0D"/>
                <w:sz w:val="36"/>
                <w:szCs w:val="36"/>
                <w:shd w:val="clear" w:color="auto" w:fill="FFFFFF"/>
              </w:rPr>
              <w:t>Server</w:t>
            </w:r>
          </w:p>
        </w:tc>
        <w:tc>
          <w:tcPr>
            <w:tcW w:w="5140" w:type="dxa"/>
          </w:tcPr>
          <w:p w14:paraId="10495CCA" w14:textId="52763767" w:rsidR="00CB3D41" w:rsidRDefault="005B6794" w:rsidP="00E96C4B">
            <w:pPr>
              <w:tabs>
                <w:tab w:val="left" w:pos="2244"/>
              </w:tabs>
              <w:jc w:val="both"/>
              <w:rPr>
                <w:rFonts w:ascii="Segoe UI" w:hAnsi="Segoe UI" w:cs="Segoe UI"/>
                <w:color w:val="0D0D0D"/>
                <w:sz w:val="36"/>
                <w:szCs w:val="36"/>
                <w:shd w:val="clear" w:color="auto" w:fill="FFFFFF"/>
              </w:rPr>
            </w:pPr>
            <w:r w:rsidRPr="005B6794">
              <w:rPr>
                <w:rFonts w:ascii="Segoe UI" w:hAnsi="Segoe UI" w:cs="Segoe UI"/>
                <w:color w:val="0D0D0D"/>
                <w:sz w:val="36"/>
                <w:szCs w:val="36"/>
                <w:shd w:val="clear" w:color="auto" w:fill="FFFFFF"/>
              </w:rPr>
              <w:t>Apache HTTP Server or Nginx</w:t>
            </w:r>
          </w:p>
        </w:tc>
      </w:tr>
      <w:tr w:rsidR="00CB3D41" w14:paraId="204F9A80" w14:textId="77777777" w:rsidTr="00CB3D41">
        <w:tc>
          <w:tcPr>
            <w:tcW w:w="5140" w:type="dxa"/>
          </w:tcPr>
          <w:p w14:paraId="73414505" w14:textId="772FE4EA" w:rsidR="00CB3D41" w:rsidRDefault="0076085A" w:rsidP="00E96C4B">
            <w:pPr>
              <w:tabs>
                <w:tab w:val="left" w:pos="2244"/>
              </w:tabs>
              <w:jc w:val="both"/>
              <w:rPr>
                <w:rFonts w:ascii="Segoe UI" w:hAnsi="Segoe UI" w:cs="Segoe UI"/>
                <w:color w:val="0D0D0D"/>
                <w:sz w:val="36"/>
                <w:szCs w:val="36"/>
                <w:shd w:val="clear" w:color="auto" w:fill="FFFFFF"/>
              </w:rPr>
            </w:pPr>
            <w:r>
              <w:rPr>
                <w:rFonts w:ascii="Segoe UI" w:hAnsi="Segoe UI" w:cs="Segoe UI"/>
                <w:color w:val="0D0D0D"/>
                <w:sz w:val="36"/>
                <w:szCs w:val="36"/>
                <w:shd w:val="clear" w:color="auto" w:fill="FFFFFF"/>
              </w:rPr>
              <w:t>Programming Language</w:t>
            </w:r>
          </w:p>
        </w:tc>
        <w:tc>
          <w:tcPr>
            <w:tcW w:w="5140" w:type="dxa"/>
          </w:tcPr>
          <w:p w14:paraId="2A01C0D6" w14:textId="722A7FF7" w:rsidR="00CB3D41" w:rsidRDefault="000D07F6" w:rsidP="00E96C4B">
            <w:pPr>
              <w:tabs>
                <w:tab w:val="left" w:pos="2244"/>
              </w:tabs>
              <w:jc w:val="both"/>
              <w:rPr>
                <w:rFonts w:ascii="Segoe UI" w:hAnsi="Segoe UI" w:cs="Segoe UI"/>
                <w:color w:val="0D0D0D"/>
                <w:sz w:val="36"/>
                <w:szCs w:val="36"/>
                <w:shd w:val="clear" w:color="auto" w:fill="FFFFFF"/>
              </w:rPr>
            </w:pPr>
            <w:r w:rsidRPr="000D07F6">
              <w:rPr>
                <w:rFonts w:ascii="Segoe UI" w:hAnsi="Segoe UI" w:cs="Segoe UI"/>
                <w:color w:val="0D0D0D"/>
                <w:sz w:val="36"/>
                <w:szCs w:val="36"/>
                <w:shd w:val="clear" w:color="auto" w:fill="FFFFFF"/>
              </w:rPr>
              <w:t>Backend: Node.js, Python, or Java</w:t>
            </w:r>
          </w:p>
        </w:tc>
      </w:tr>
      <w:tr w:rsidR="00CB3D41" w14:paraId="2D9F8F48" w14:textId="77777777" w:rsidTr="00CB3D41">
        <w:tc>
          <w:tcPr>
            <w:tcW w:w="5140" w:type="dxa"/>
          </w:tcPr>
          <w:p w14:paraId="28E6E24A" w14:textId="4BD9A6F2" w:rsidR="00CB3D41" w:rsidRDefault="00606E55" w:rsidP="00E96C4B">
            <w:pPr>
              <w:tabs>
                <w:tab w:val="left" w:pos="2244"/>
              </w:tabs>
              <w:jc w:val="both"/>
              <w:rPr>
                <w:rFonts w:ascii="Segoe UI" w:hAnsi="Segoe UI" w:cs="Segoe UI"/>
                <w:color w:val="0D0D0D"/>
                <w:sz w:val="36"/>
                <w:szCs w:val="36"/>
                <w:shd w:val="clear" w:color="auto" w:fill="FFFFFF"/>
              </w:rPr>
            </w:pPr>
            <w:r>
              <w:rPr>
                <w:rFonts w:ascii="Segoe UI" w:hAnsi="Segoe UI" w:cs="Segoe UI"/>
                <w:color w:val="0D0D0D"/>
                <w:sz w:val="36"/>
                <w:szCs w:val="36"/>
                <w:shd w:val="clear" w:color="auto" w:fill="FFFFFF"/>
              </w:rPr>
              <w:t>Frontend Framework</w:t>
            </w:r>
          </w:p>
        </w:tc>
        <w:tc>
          <w:tcPr>
            <w:tcW w:w="5140" w:type="dxa"/>
          </w:tcPr>
          <w:p w14:paraId="3C83F6CB" w14:textId="3B679AE2" w:rsidR="00CB3D41" w:rsidRDefault="00774F92" w:rsidP="00E96C4B">
            <w:pPr>
              <w:tabs>
                <w:tab w:val="left" w:pos="2244"/>
              </w:tabs>
              <w:jc w:val="both"/>
              <w:rPr>
                <w:rFonts w:ascii="Segoe UI" w:hAnsi="Segoe UI" w:cs="Segoe UI"/>
                <w:color w:val="0D0D0D"/>
                <w:sz w:val="36"/>
                <w:szCs w:val="36"/>
                <w:shd w:val="clear" w:color="auto" w:fill="FFFFFF"/>
              </w:rPr>
            </w:pPr>
            <w:r w:rsidRPr="00774F92">
              <w:rPr>
                <w:rFonts w:ascii="Segoe UI" w:hAnsi="Segoe UI" w:cs="Segoe UI"/>
                <w:color w:val="0D0D0D"/>
                <w:sz w:val="36"/>
                <w:szCs w:val="36"/>
                <w:shd w:val="clear" w:color="auto" w:fill="FFFFFF"/>
              </w:rPr>
              <w:t>React.js, Angular, or Vue.js</w:t>
            </w:r>
          </w:p>
        </w:tc>
      </w:tr>
      <w:tr w:rsidR="00CB3D41" w14:paraId="50F1B694" w14:textId="77777777" w:rsidTr="00CB3D41">
        <w:tc>
          <w:tcPr>
            <w:tcW w:w="5140" w:type="dxa"/>
          </w:tcPr>
          <w:p w14:paraId="5D488636" w14:textId="5C582B5B" w:rsidR="00CB3D41" w:rsidRDefault="00606E55" w:rsidP="00E96C4B">
            <w:pPr>
              <w:tabs>
                <w:tab w:val="left" w:pos="2244"/>
              </w:tabs>
              <w:jc w:val="both"/>
              <w:rPr>
                <w:rFonts w:ascii="Segoe UI" w:hAnsi="Segoe UI" w:cs="Segoe UI"/>
                <w:color w:val="0D0D0D"/>
                <w:sz w:val="36"/>
                <w:szCs w:val="36"/>
                <w:shd w:val="clear" w:color="auto" w:fill="FFFFFF"/>
              </w:rPr>
            </w:pPr>
            <w:r>
              <w:rPr>
                <w:rFonts w:ascii="Segoe UI" w:hAnsi="Segoe UI" w:cs="Segoe UI"/>
                <w:color w:val="0D0D0D"/>
                <w:sz w:val="36"/>
                <w:szCs w:val="36"/>
                <w:shd w:val="clear" w:color="auto" w:fill="FFFFFF"/>
              </w:rPr>
              <w:t>Payment Gateway</w:t>
            </w:r>
          </w:p>
        </w:tc>
        <w:tc>
          <w:tcPr>
            <w:tcW w:w="5140" w:type="dxa"/>
          </w:tcPr>
          <w:p w14:paraId="4251A347" w14:textId="3A790DCA" w:rsidR="00CB3D41" w:rsidRDefault="00774F92" w:rsidP="00E96C4B">
            <w:pPr>
              <w:tabs>
                <w:tab w:val="left" w:pos="2244"/>
              </w:tabs>
              <w:jc w:val="both"/>
              <w:rPr>
                <w:rFonts w:ascii="Segoe UI" w:hAnsi="Segoe UI" w:cs="Segoe UI"/>
                <w:color w:val="0D0D0D"/>
                <w:sz w:val="36"/>
                <w:szCs w:val="36"/>
                <w:shd w:val="clear" w:color="auto" w:fill="FFFFFF"/>
              </w:rPr>
            </w:pPr>
            <w:r w:rsidRPr="00774F92">
              <w:rPr>
                <w:rFonts w:ascii="Segoe UI" w:hAnsi="Segoe UI" w:cs="Segoe UI"/>
                <w:color w:val="0D0D0D"/>
                <w:sz w:val="36"/>
                <w:szCs w:val="36"/>
                <w:shd w:val="clear" w:color="auto" w:fill="FFFFFF"/>
              </w:rPr>
              <w:t>Integration with Stripe, PayPal, or other payment services</w:t>
            </w:r>
          </w:p>
        </w:tc>
      </w:tr>
    </w:tbl>
    <w:p w14:paraId="6C6CB249" w14:textId="77777777" w:rsidR="00F709A4" w:rsidRDefault="00E1455F" w:rsidP="00E96C4B">
      <w:pPr>
        <w:tabs>
          <w:tab w:val="left" w:pos="3396"/>
        </w:tabs>
        <w:jc w:val="both"/>
        <w:rPr>
          <w:rFonts w:cstheme="minorHAnsi"/>
          <w:sz w:val="36"/>
          <w:szCs w:val="36"/>
          <w:lang w:val="en-US"/>
        </w:rPr>
      </w:pPr>
      <w:r>
        <w:rPr>
          <w:rFonts w:cstheme="minorHAnsi"/>
          <w:sz w:val="36"/>
          <w:szCs w:val="36"/>
          <w:lang w:val="en-US"/>
        </w:rPr>
        <w:tab/>
      </w:r>
    </w:p>
    <w:p w14:paraId="51937146" w14:textId="210079D5" w:rsidR="00E72624" w:rsidRPr="00C155A2" w:rsidRDefault="00F709A4" w:rsidP="00E96C4B">
      <w:pPr>
        <w:tabs>
          <w:tab w:val="left" w:pos="3396"/>
        </w:tabs>
        <w:jc w:val="both"/>
        <w:rPr>
          <w:rFonts w:cstheme="minorHAnsi"/>
          <w:b/>
          <w:bCs/>
          <w:color w:val="FF0000"/>
          <w:sz w:val="48"/>
          <w:szCs w:val="48"/>
          <w:u w:val="single"/>
          <w:lang w:val="en-US"/>
        </w:rPr>
      </w:pPr>
      <w:r>
        <w:rPr>
          <w:rFonts w:cstheme="minorHAnsi"/>
          <w:sz w:val="36"/>
          <w:szCs w:val="36"/>
          <w:lang w:val="en-US"/>
        </w:rPr>
        <w:tab/>
      </w:r>
      <w:r w:rsidR="00E1455F" w:rsidRPr="00C155A2">
        <w:rPr>
          <w:rFonts w:cstheme="minorHAnsi"/>
          <w:b/>
          <w:bCs/>
          <w:color w:val="FF0000"/>
          <w:sz w:val="48"/>
          <w:szCs w:val="48"/>
          <w:u w:val="single"/>
          <w:lang w:val="en-US"/>
        </w:rPr>
        <w:t>CHAPTER-2</w:t>
      </w:r>
    </w:p>
    <w:p w14:paraId="2859EBDD" w14:textId="6D17E5BA" w:rsidR="001D2D69" w:rsidRPr="00C155A2" w:rsidRDefault="001D2D69" w:rsidP="00E96C4B">
      <w:pPr>
        <w:tabs>
          <w:tab w:val="left" w:pos="2964"/>
        </w:tabs>
        <w:jc w:val="both"/>
        <w:rPr>
          <w:rFonts w:cstheme="minorHAnsi"/>
          <w:b/>
          <w:bCs/>
          <w:color w:val="FF0000"/>
          <w:sz w:val="48"/>
          <w:szCs w:val="48"/>
          <w:u w:val="single"/>
          <w:lang w:val="en-US"/>
        </w:rPr>
      </w:pPr>
      <w:r w:rsidRPr="00C155A2">
        <w:rPr>
          <w:rFonts w:cstheme="minorHAnsi"/>
          <w:b/>
          <w:bCs/>
          <w:color w:val="FF0000"/>
          <w:sz w:val="48"/>
          <w:szCs w:val="48"/>
          <w:lang w:val="en-US"/>
        </w:rPr>
        <w:tab/>
      </w:r>
      <w:r w:rsidRPr="00C155A2">
        <w:rPr>
          <w:rFonts w:cstheme="minorHAnsi"/>
          <w:b/>
          <w:bCs/>
          <w:color w:val="FF0000"/>
          <w:sz w:val="48"/>
          <w:szCs w:val="48"/>
          <w:u w:val="single"/>
          <w:lang w:val="en-US"/>
        </w:rPr>
        <w:t>SYSTEM ANALYSIS</w:t>
      </w:r>
    </w:p>
    <w:p w14:paraId="2E61EB2A" w14:textId="3E7676BA" w:rsidR="001D2D69" w:rsidRDefault="004915E1" w:rsidP="00E96C4B">
      <w:pPr>
        <w:tabs>
          <w:tab w:val="left" w:pos="2964"/>
        </w:tabs>
        <w:jc w:val="both"/>
        <w:rPr>
          <w:rFonts w:cstheme="minorHAnsi"/>
          <w:sz w:val="36"/>
          <w:szCs w:val="36"/>
          <w:lang w:val="en-US"/>
        </w:rPr>
      </w:pPr>
      <w:r w:rsidRPr="004915E1">
        <w:rPr>
          <w:rFonts w:cstheme="minorHAnsi"/>
          <w:sz w:val="36"/>
          <w:szCs w:val="36"/>
          <w:lang w:val="en-US"/>
        </w:rPr>
        <w:t>This chapter provides a comprehensive overview of the development process, including the software requirement specification and a comparative analysis between the existing and proposed systems for the online book sales e-commerce platform.</w:t>
      </w:r>
    </w:p>
    <w:p w14:paraId="3A484432" w14:textId="44C723EC" w:rsidR="00763C04" w:rsidRPr="00763C04" w:rsidRDefault="00763C04" w:rsidP="00E96C4B">
      <w:pPr>
        <w:tabs>
          <w:tab w:val="left" w:pos="2964"/>
        </w:tabs>
        <w:jc w:val="both"/>
        <w:rPr>
          <w:rFonts w:cstheme="minorHAnsi"/>
          <w:sz w:val="36"/>
          <w:szCs w:val="36"/>
          <w:lang w:val="en-US"/>
        </w:rPr>
      </w:pPr>
      <w:r w:rsidRPr="00763C04">
        <w:rPr>
          <w:rFonts w:cstheme="minorHAnsi"/>
          <w:b/>
          <w:bCs/>
          <w:sz w:val="36"/>
          <w:szCs w:val="36"/>
          <w:lang w:val="en-US"/>
        </w:rPr>
        <w:t>Chapter Title:</w:t>
      </w:r>
      <w:r w:rsidRPr="00763C04">
        <w:rPr>
          <w:rFonts w:cstheme="minorHAnsi"/>
          <w:sz w:val="36"/>
          <w:szCs w:val="36"/>
          <w:lang w:val="en-US"/>
        </w:rPr>
        <w:t xml:space="preserve"> Development Process of the Online Book Sales E-Commerce Platform</w:t>
      </w:r>
    </w:p>
    <w:p w14:paraId="4F52B575" w14:textId="69F6A430" w:rsidR="00763C04" w:rsidRPr="00763C04" w:rsidRDefault="00763C04" w:rsidP="00E96C4B">
      <w:pPr>
        <w:tabs>
          <w:tab w:val="left" w:pos="2964"/>
        </w:tabs>
        <w:jc w:val="both"/>
        <w:rPr>
          <w:rFonts w:cstheme="minorHAnsi"/>
          <w:b/>
          <w:bCs/>
          <w:sz w:val="36"/>
          <w:szCs w:val="36"/>
          <w:lang w:val="en-US"/>
        </w:rPr>
      </w:pPr>
      <w:r w:rsidRPr="00763C04">
        <w:rPr>
          <w:rFonts w:cstheme="minorHAnsi"/>
          <w:b/>
          <w:bCs/>
          <w:sz w:val="36"/>
          <w:szCs w:val="36"/>
          <w:lang w:val="en-US"/>
        </w:rPr>
        <w:t>1. Introduction</w:t>
      </w:r>
    </w:p>
    <w:p w14:paraId="330829DD" w14:textId="77777777" w:rsidR="00763C04" w:rsidRPr="00763C04" w:rsidRDefault="00763C04" w:rsidP="00E96C4B">
      <w:pPr>
        <w:tabs>
          <w:tab w:val="left" w:pos="2964"/>
        </w:tabs>
        <w:jc w:val="both"/>
        <w:rPr>
          <w:rFonts w:cstheme="minorHAnsi"/>
          <w:sz w:val="36"/>
          <w:szCs w:val="36"/>
          <w:lang w:val="en-US"/>
        </w:rPr>
      </w:pPr>
      <w:r w:rsidRPr="00763C04">
        <w:rPr>
          <w:rFonts w:cstheme="minorHAnsi"/>
          <w:sz w:val="36"/>
          <w:szCs w:val="36"/>
          <w:lang w:val="en-US"/>
        </w:rPr>
        <w:t>Brief overview of the project scope and objectives.</w:t>
      </w:r>
    </w:p>
    <w:p w14:paraId="7B9E0DAA" w14:textId="2B577C1D" w:rsidR="00763C04" w:rsidRPr="00763C04" w:rsidRDefault="00763C04" w:rsidP="00E96C4B">
      <w:pPr>
        <w:tabs>
          <w:tab w:val="left" w:pos="2964"/>
        </w:tabs>
        <w:jc w:val="both"/>
        <w:rPr>
          <w:rFonts w:cstheme="minorHAnsi"/>
          <w:b/>
          <w:bCs/>
          <w:sz w:val="36"/>
          <w:szCs w:val="36"/>
          <w:lang w:val="en-US"/>
        </w:rPr>
      </w:pPr>
      <w:r w:rsidRPr="00763C04">
        <w:rPr>
          <w:rFonts w:cstheme="minorHAnsi"/>
          <w:b/>
          <w:bCs/>
          <w:sz w:val="36"/>
          <w:szCs w:val="36"/>
          <w:lang w:val="en-US"/>
        </w:rPr>
        <w:t>2. Software Requirement Specification (SRS)</w:t>
      </w:r>
    </w:p>
    <w:p w14:paraId="797F373A" w14:textId="77777777" w:rsidR="00763C04" w:rsidRPr="00763C04" w:rsidRDefault="00763C04" w:rsidP="00E96C4B">
      <w:pPr>
        <w:tabs>
          <w:tab w:val="left" w:pos="2964"/>
        </w:tabs>
        <w:jc w:val="both"/>
        <w:rPr>
          <w:rFonts w:cstheme="minorHAnsi"/>
          <w:sz w:val="36"/>
          <w:szCs w:val="36"/>
          <w:lang w:val="en-US"/>
        </w:rPr>
      </w:pPr>
      <w:r w:rsidRPr="00763C04">
        <w:rPr>
          <w:rFonts w:cstheme="minorHAnsi"/>
          <w:sz w:val="36"/>
          <w:szCs w:val="36"/>
          <w:lang w:val="en-US"/>
        </w:rPr>
        <w:t>Definition and importance of SRS.</w:t>
      </w:r>
    </w:p>
    <w:p w14:paraId="2076B1AB" w14:textId="77777777" w:rsidR="00763C04" w:rsidRPr="00763C04" w:rsidRDefault="00763C04" w:rsidP="00E96C4B">
      <w:pPr>
        <w:tabs>
          <w:tab w:val="left" w:pos="2964"/>
        </w:tabs>
        <w:jc w:val="both"/>
        <w:rPr>
          <w:rFonts w:cstheme="minorHAnsi"/>
          <w:sz w:val="36"/>
          <w:szCs w:val="36"/>
          <w:lang w:val="en-US"/>
        </w:rPr>
      </w:pPr>
      <w:r w:rsidRPr="00763C04">
        <w:rPr>
          <w:rFonts w:cstheme="minorHAnsi"/>
          <w:sz w:val="36"/>
          <w:szCs w:val="36"/>
          <w:lang w:val="en-US"/>
        </w:rPr>
        <w:t>Functional requirements:</w:t>
      </w:r>
    </w:p>
    <w:p w14:paraId="048AC1DE" w14:textId="77777777" w:rsidR="00763C04" w:rsidRPr="00763C04" w:rsidRDefault="00763C04" w:rsidP="00E96C4B">
      <w:pPr>
        <w:tabs>
          <w:tab w:val="left" w:pos="2964"/>
        </w:tabs>
        <w:jc w:val="both"/>
        <w:rPr>
          <w:rFonts w:cstheme="minorHAnsi"/>
          <w:sz w:val="36"/>
          <w:szCs w:val="36"/>
          <w:lang w:val="en-US"/>
        </w:rPr>
      </w:pPr>
      <w:r w:rsidRPr="00763C04">
        <w:rPr>
          <w:rFonts w:cstheme="minorHAnsi"/>
          <w:sz w:val="36"/>
          <w:szCs w:val="36"/>
          <w:lang w:val="en-US"/>
        </w:rPr>
        <w:t>User functionalities (e.g., browsing books, adding to cart, checkout).</w:t>
      </w:r>
    </w:p>
    <w:p w14:paraId="5A3C25D5" w14:textId="77777777" w:rsidR="00763C04" w:rsidRPr="00763C04" w:rsidRDefault="00763C04" w:rsidP="00E96C4B">
      <w:pPr>
        <w:tabs>
          <w:tab w:val="left" w:pos="2964"/>
        </w:tabs>
        <w:jc w:val="both"/>
        <w:rPr>
          <w:rFonts w:cstheme="minorHAnsi"/>
          <w:sz w:val="36"/>
          <w:szCs w:val="36"/>
          <w:lang w:val="en-US"/>
        </w:rPr>
      </w:pPr>
      <w:r w:rsidRPr="00763C04">
        <w:rPr>
          <w:rFonts w:cstheme="minorHAnsi"/>
          <w:sz w:val="36"/>
          <w:szCs w:val="36"/>
          <w:lang w:val="en-US"/>
        </w:rPr>
        <w:t>Admin functionalities (e.g., managing inventory, processing orders).</w:t>
      </w:r>
    </w:p>
    <w:p w14:paraId="50844175" w14:textId="77777777" w:rsidR="00763C04" w:rsidRPr="00763C04" w:rsidRDefault="00763C04" w:rsidP="00E96C4B">
      <w:pPr>
        <w:tabs>
          <w:tab w:val="left" w:pos="2964"/>
        </w:tabs>
        <w:jc w:val="both"/>
        <w:rPr>
          <w:rFonts w:cstheme="minorHAnsi"/>
          <w:sz w:val="36"/>
          <w:szCs w:val="36"/>
          <w:lang w:val="en-US"/>
        </w:rPr>
      </w:pPr>
      <w:r w:rsidRPr="00763C04">
        <w:rPr>
          <w:rFonts w:cstheme="minorHAnsi"/>
          <w:sz w:val="36"/>
          <w:szCs w:val="36"/>
          <w:lang w:val="en-US"/>
        </w:rPr>
        <w:t>Non-functional requirements:</w:t>
      </w:r>
    </w:p>
    <w:p w14:paraId="7CD0009D" w14:textId="77777777" w:rsidR="00763C04" w:rsidRPr="00763C04" w:rsidRDefault="00763C04" w:rsidP="00E96C4B">
      <w:pPr>
        <w:tabs>
          <w:tab w:val="left" w:pos="2964"/>
        </w:tabs>
        <w:jc w:val="both"/>
        <w:rPr>
          <w:rFonts w:cstheme="minorHAnsi"/>
          <w:sz w:val="36"/>
          <w:szCs w:val="36"/>
          <w:lang w:val="en-US"/>
        </w:rPr>
      </w:pPr>
      <w:r w:rsidRPr="00763C04">
        <w:rPr>
          <w:rFonts w:cstheme="minorHAnsi"/>
          <w:sz w:val="36"/>
          <w:szCs w:val="36"/>
          <w:lang w:val="en-US"/>
        </w:rPr>
        <w:t>Performance (e.g., page load times, server responsiveness).</w:t>
      </w:r>
    </w:p>
    <w:p w14:paraId="52B48271" w14:textId="77777777" w:rsidR="00763C04" w:rsidRPr="00763C04" w:rsidRDefault="00763C04" w:rsidP="00E96C4B">
      <w:pPr>
        <w:tabs>
          <w:tab w:val="left" w:pos="2964"/>
        </w:tabs>
        <w:jc w:val="both"/>
        <w:rPr>
          <w:rFonts w:cstheme="minorHAnsi"/>
          <w:sz w:val="36"/>
          <w:szCs w:val="36"/>
          <w:lang w:val="en-US"/>
        </w:rPr>
      </w:pPr>
      <w:r w:rsidRPr="00763C04">
        <w:rPr>
          <w:rFonts w:cstheme="minorHAnsi"/>
          <w:sz w:val="36"/>
          <w:szCs w:val="36"/>
          <w:lang w:val="en-US"/>
        </w:rPr>
        <w:t>Security (e.g., encryption, secure authentication).</w:t>
      </w:r>
    </w:p>
    <w:p w14:paraId="71FD092E" w14:textId="77777777" w:rsidR="00763C04" w:rsidRPr="00763C04" w:rsidRDefault="00763C04" w:rsidP="00E96C4B">
      <w:pPr>
        <w:tabs>
          <w:tab w:val="left" w:pos="2964"/>
        </w:tabs>
        <w:jc w:val="both"/>
        <w:rPr>
          <w:rFonts w:cstheme="minorHAnsi"/>
          <w:sz w:val="36"/>
          <w:szCs w:val="36"/>
          <w:lang w:val="en-US"/>
        </w:rPr>
      </w:pPr>
      <w:r w:rsidRPr="00763C04">
        <w:rPr>
          <w:rFonts w:cstheme="minorHAnsi"/>
          <w:sz w:val="36"/>
          <w:szCs w:val="36"/>
          <w:lang w:val="en-US"/>
        </w:rPr>
        <w:lastRenderedPageBreak/>
        <w:t>Usability (e.g., intuitive user interfaces, responsiveness).</w:t>
      </w:r>
    </w:p>
    <w:p w14:paraId="13562BA4" w14:textId="77777777" w:rsidR="00763C04" w:rsidRPr="00763C04" w:rsidRDefault="00763C04" w:rsidP="00E96C4B">
      <w:pPr>
        <w:tabs>
          <w:tab w:val="left" w:pos="2964"/>
        </w:tabs>
        <w:jc w:val="both"/>
        <w:rPr>
          <w:rFonts w:cstheme="minorHAnsi"/>
          <w:sz w:val="36"/>
          <w:szCs w:val="36"/>
          <w:lang w:val="en-US"/>
        </w:rPr>
      </w:pPr>
      <w:r w:rsidRPr="00763C04">
        <w:rPr>
          <w:rFonts w:cstheme="minorHAnsi"/>
          <w:sz w:val="36"/>
          <w:szCs w:val="36"/>
          <w:lang w:val="en-US"/>
        </w:rPr>
        <w:t>Scalability (e.g., handling increasing user traffic).</w:t>
      </w:r>
    </w:p>
    <w:p w14:paraId="6BD4E4DA" w14:textId="77777777" w:rsidR="00763C04" w:rsidRPr="00763C04" w:rsidRDefault="00763C04" w:rsidP="00E96C4B">
      <w:pPr>
        <w:tabs>
          <w:tab w:val="left" w:pos="2964"/>
        </w:tabs>
        <w:jc w:val="both"/>
        <w:rPr>
          <w:rFonts w:cstheme="minorHAnsi"/>
          <w:sz w:val="36"/>
          <w:szCs w:val="36"/>
          <w:lang w:val="en-US"/>
        </w:rPr>
      </w:pPr>
      <w:r w:rsidRPr="00763C04">
        <w:rPr>
          <w:rFonts w:cstheme="minorHAnsi"/>
          <w:sz w:val="36"/>
          <w:szCs w:val="36"/>
          <w:lang w:val="en-US"/>
        </w:rPr>
        <w:t>Compatibility (e.g., cross-browser compatibility, mobile responsiveness).</w:t>
      </w:r>
    </w:p>
    <w:p w14:paraId="33E0E5C4" w14:textId="7F1C049B" w:rsidR="00763C04" w:rsidRPr="00763C04" w:rsidRDefault="00763C04" w:rsidP="00E96C4B">
      <w:pPr>
        <w:tabs>
          <w:tab w:val="left" w:pos="2964"/>
        </w:tabs>
        <w:jc w:val="both"/>
        <w:rPr>
          <w:rFonts w:cstheme="minorHAnsi"/>
          <w:b/>
          <w:bCs/>
          <w:sz w:val="36"/>
          <w:szCs w:val="36"/>
          <w:lang w:val="en-US"/>
        </w:rPr>
      </w:pPr>
      <w:r w:rsidRPr="00763C04">
        <w:rPr>
          <w:rFonts w:cstheme="minorHAnsi"/>
          <w:b/>
          <w:bCs/>
          <w:sz w:val="36"/>
          <w:szCs w:val="36"/>
          <w:lang w:val="en-US"/>
        </w:rPr>
        <w:t>3. Comparison between Existing and Proposed Systems</w:t>
      </w:r>
    </w:p>
    <w:p w14:paraId="55DB665F" w14:textId="77777777" w:rsidR="00763C04" w:rsidRPr="00763C04" w:rsidRDefault="00763C04" w:rsidP="00E96C4B">
      <w:pPr>
        <w:tabs>
          <w:tab w:val="left" w:pos="2964"/>
        </w:tabs>
        <w:jc w:val="both"/>
        <w:rPr>
          <w:rFonts w:cstheme="minorHAnsi"/>
          <w:sz w:val="36"/>
          <w:szCs w:val="36"/>
          <w:lang w:val="en-US"/>
        </w:rPr>
      </w:pPr>
      <w:r w:rsidRPr="00763C04">
        <w:rPr>
          <w:rFonts w:cstheme="minorHAnsi"/>
          <w:sz w:val="36"/>
          <w:szCs w:val="36"/>
          <w:lang w:val="en-US"/>
        </w:rPr>
        <w:t>Overview of the existing system (if applicable):</w:t>
      </w:r>
    </w:p>
    <w:p w14:paraId="5CF32001" w14:textId="77777777" w:rsidR="00763C04" w:rsidRPr="00763C04" w:rsidRDefault="00763C04" w:rsidP="00E96C4B">
      <w:pPr>
        <w:tabs>
          <w:tab w:val="left" w:pos="2964"/>
        </w:tabs>
        <w:jc w:val="both"/>
        <w:rPr>
          <w:rFonts w:cstheme="minorHAnsi"/>
          <w:sz w:val="36"/>
          <w:szCs w:val="36"/>
          <w:lang w:val="en-US"/>
        </w:rPr>
      </w:pPr>
      <w:r w:rsidRPr="00763C04">
        <w:rPr>
          <w:rFonts w:cstheme="minorHAnsi"/>
          <w:sz w:val="36"/>
          <w:szCs w:val="36"/>
          <w:lang w:val="en-US"/>
        </w:rPr>
        <w:t>Key features and functionalities.</w:t>
      </w:r>
    </w:p>
    <w:p w14:paraId="761FA9DD" w14:textId="77777777" w:rsidR="00763C04" w:rsidRPr="00763C04" w:rsidRDefault="00763C04" w:rsidP="00E96C4B">
      <w:pPr>
        <w:tabs>
          <w:tab w:val="left" w:pos="2964"/>
        </w:tabs>
        <w:jc w:val="both"/>
        <w:rPr>
          <w:rFonts w:cstheme="minorHAnsi"/>
          <w:sz w:val="36"/>
          <w:szCs w:val="36"/>
          <w:lang w:val="en-US"/>
        </w:rPr>
      </w:pPr>
      <w:r w:rsidRPr="00763C04">
        <w:rPr>
          <w:rFonts w:cstheme="minorHAnsi"/>
          <w:sz w:val="36"/>
          <w:szCs w:val="36"/>
          <w:lang w:val="en-US"/>
        </w:rPr>
        <w:t>Limitations and challenges.</w:t>
      </w:r>
    </w:p>
    <w:p w14:paraId="37C48BE1" w14:textId="77777777" w:rsidR="00763C04" w:rsidRPr="00763C04" w:rsidRDefault="00763C04" w:rsidP="00E96C4B">
      <w:pPr>
        <w:tabs>
          <w:tab w:val="left" w:pos="2964"/>
        </w:tabs>
        <w:jc w:val="both"/>
        <w:rPr>
          <w:rFonts w:cstheme="minorHAnsi"/>
          <w:sz w:val="36"/>
          <w:szCs w:val="36"/>
          <w:lang w:val="en-US"/>
        </w:rPr>
      </w:pPr>
      <w:r w:rsidRPr="00763C04">
        <w:rPr>
          <w:rFonts w:cstheme="minorHAnsi"/>
          <w:sz w:val="36"/>
          <w:szCs w:val="36"/>
          <w:lang w:val="en-US"/>
        </w:rPr>
        <w:t>Proposed enhancements and improvements:</w:t>
      </w:r>
    </w:p>
    <w:p w14:paraId="0A3715AD" w14:textId="77777777" w:rsidR="00763C04" w:rsidRPr="00763C04" w:rsidRDefault="00763C04" w:rsidP="00E96C4B">
      <w:pPr>
        <w:tabs>
          <w:tab w:val="left" w:pos="2964"/>
        </w:tabs>
        <w:jc w:val="both"/>
        <w:rPr>
          <w:rFonts w:cstheme="minorHAnsi"/>
          <w:sz w:val="36"/>
          <w:szCs w:val="36"/>
          <w:lang w:val="en-US"/>
        </w:rPr>
      </w:pPr>
      <w:r w:rsidRPr="00763C04">
        <w:rPr>
          <w:rFonts w:cstheme="minorHAnsi"/>
          <w:sz w:val="36"/>
          <w:szCs w:val="36"/>
          <w:lang w:val="en-US"/>
        </w:rPr>
        <w:t>Introduction of the online book sales platform.</w:t>
      </w:r>
    </w:p>
    <w:p w14:paraId="7E4746A4" w14:textId="77777777" w:rsidR="00763C04" w:rsidRPr="00763C04" w:rsidRDefault="00763C04" w:rsidP="00E96C4B">
      <w:pPr>
        <w:tabs>
          <w:tab w:val="left" w:pos="2964"/>
        </w:tabs>
        <w:jc w:val="both"/>
        <w:rPr>
          <w:rFonts w:cstheme="minorHAnsi"/>
          <w:sz w:val="36"/>
          <w:szCs w:val="36"/>
          <w:lang w:val="en-US"/>
        </w:rPr>
      </w:pPr>
      <w:r w:rsidRPr="00763C04">
        <w:rPr>
          <w:rFonts w:cstheme="minorHAnsi"/>
          <w:sz w:val="36"/>
          <w:szCs w:val="36"/>
          <w:lang w:val="en-US"/>
        </w:rPr>
        <w:t>Detailed comparison highlighting the advantages of the proposed system over the existing one:</w:t>
      </w:r>
    </w:p>
    <w:p w14:paraId="0F6DF5A5" w14:textId="77777777" w:rsidR="00763C04" w:rsidRPr="00763C04" w:rsidRDefault="00763C04" w:rsidP="00E96C4B">
      <w:pPr>
        <w:tabs>
          <w:tab w:val="left" w:pos="2964"/>
        </w:tabs>
        <w:jc w:val="both"/>
        <w:rPr>
          <w:rFonts w:cstheme="minorHAnsi"/>
          <w:sz w:val="36"/>
          <w:szCs w:val="36"/>
          <w:lang w:val="en-US"/>
        </w:rPr>
      </w:pPr>
      <w:r w:rsidRPr="00763C04">
        <w:rPr>
          <w:rFonts w:cstheme="minorHAnsi"/>
          <w:sz w:val="36"/>
          <w:szCs w:val="36"/>
          <w:lang w:val="en-US"/>
        </w:rPr>
        <w:t>Improved user experience: User-friendly interfaces, personalized recommendations.</w:t>
      </w:r>
    </w:p>
    <w:p w14:paraId="08757C5C" w14:textId="77777777" w:rsidR="00763C04" w:rsidRPr="00763C04" w:rsidRDefault="00763C04" w:rsidP="00E96C4B">
      <w:pPr>
        <w:tabs>
          <w:tab w:val="left" w:pos="2964"/>
        </w:tabs>
        <w:jc w:val="both"/>
        <w:rPr>
          <w:rFonts w:cstheme="minorHAnsi"/>
          <w:sz w:val="36"/>
          <w:szCs w:val="36"/>
          <w:lang w:val="en-US"/>
        </w:rPr>
      </w:pPr>
      <w:r w:rsidRPr="00763C04">
        <w:rPr>
          <w:rFonts w:cstheme="minorHAnsi"/>
          <w:sz w:val="36"/>
          <w:szCs w:val="36"/>
          <w:lang w:val="en-US"/>
        </w:rPr>
        <w:t>Expanded functionalities: Enhanced search and filtering options, streamlined checkout process.</w:t>
      </w:r>
    </w:p>
    <w:p w14:paraId="1E30787E" w14:textId="77777777" w:rsidR="00763C04" w:rsidRPr="00763C04" w:rsidRDefault="00763C04" w:rsidP="00E96C4B">
      <w:pPr>
        <w:tabs>
          <w:tab w:val="left" w:pos="2964"/>
        </w:tabs>
        <w:jc w:val="both"/>
        <w:rPr>
          <w:rFonts w:cstheme="minorHAnsi"/>
          <w:sz w:val="36"/>
          <w:szCs w:val="36"/>
          <w:lang w:val="en-US"/>
        </w:rPr>
      </w:pPr>
      <w:r w:rsidRPr="00763C04">
        <w:rPr>
          <w:rFonts w:cstheme="minorHAnsi"/>
          <w:sz w:val="36"/>
          <w:szCs w:val="36"/>
          <w:lang w:val="en-US"/>
        </w:rPr>
        <w:t>Scalability and performance: Ability to handle increased traffic and transactions.</w:t>
      </w:r>
    </w:p>
    <w:p w14:paraId="448B2D8D" w14:textId="77777777" w:rsidR="00763C04" w:rsidRPr="00763C04" w:rsidRDefault="00763C04" w:rsidP="00E96C4B">
      <w:pPr>
        <w:tabs>
          <w:tab w:val="left" w:pos="2964"/>
        </w:tabs>
        <w:jc w:val="both"/>
        <w:rPr>
          <w:rFonts w:cstheme="minorHAnsi"/>
          <w:sz w:val="36"/>
          <w:szCs w:val="36"/>
          <w:lang w:val="en-US"/>
        </w:rPr>
      </w:pPr>
      <w:r w:rsidRPr="00763C04">
        <w:rPr>
          <w:rFonts w:cstheme="minorHAnsi"/>
          <w:sz w:val="36"/>
          <w:szCs w:val="36"/>
          <w:lang w:val="en-US"/>
        </w:rPr>
        <w:t>Security enhancements: Implementation of robust security measures.</w:t>
      </w:r>
    </w:p>
    <w:p w14:paraId="2A5F4168" w14:textId="77777777" w:rsidR="00763C04" w:rsidRPr="00763C04" w:rsidRDefault="00763C04" w:rsidP="00E96C4B">
      <w:pPr>
        <w:tabs>
          <w:tab w:val="left" w:pos="2964"/>
        </w:tabs>
        <w:jc w:val="both"/>
        <w:rPr>
          <w:rFonts w:cstheme="minorHAnsi"/>
          <w:sz w:val="36"/>
          <w:szCs w:val="36"/>
          <w:lang w:val="en-US"/>
        </w:rPr>
      </w:pPr>
      <w:r w:rsidRPr="00763C04">
        <w:rPr>
          <w:rFonts w:cstheme="minorHAnsi"/>
          <w:sz w:val="36"/>
          <w:szCs w:val="36"/>
          <w:lang w:val="en-US"/>
        </w:rPr>
        <w:t>Technological advancements: Integration with modern technologies and frameworks.</w:t>
      </w:r>
    </w:p>
    <w:p w14:paraId="235CFBB0" w14:textId="77777777" w:rsidR="00763C04" w:rsidRPr="00763C04" w:rsidRDefault="00763C04" w:rsidP="00E96C4B">
      <w:pPr>
        <w:tabs>
          <w:tab w:val="left" w:pos="2964"/>
        </w:tabs>
        <w:jc w:val="both"/>
        <w:rPr>
          <w:rFonts w:cstheme="minorHAnsi"/>
          <w:sz w:val="36"/>
          <w:szCs w:val="36"/>
          <w:lang w:val="en-US"/>
        </w:rPr>
      </w:pPr>
      <w:r w:rsidRPr="00763C04">
        <w:rPr>
          <w:rFonts w:cstheme="minorHAnsi"/>
          <w:sz w:val="36"/>
          <w:szCs w:val="36"/>
          <w:lang w:val="en-US"/>
        </w:rPr>
        <w:t>Potential impact of the proposed system on stakeholders:</w:t>
      </w:r>
    </w:p>
    <w:p w14:paraId="41305EA9" w14:textId="77777777" w:rsidR="00763C04" w:rsidRPr="00763C04" w:rsidRDefault="00763C04" w:rsidP="00E96C4B">
      <w:pPr>
        <w:tabs>
          <w:tab w:val="left" w:pos="2964"/>
        </w:tabs>
        <w:jc w:val="both"/>
        <w:rPr>
          <w:rFonts w:cstheme="minorHAnsi"/>
          <w:sz w:val="36"/>
          <w:szCs w:val="36"/>
          <w:lang w:val="en-US"/>
        </w:rPr>
      </w:pPr>
      <w:r w:rsidRPr="00763C04">
        <w:rPr>
          <w:rFonts w:cstheme="minorHAnsi"/>
          <w:sz w:val="36"/>
          <w:szCs w:val="36"/>
          <w:lang w:val="en-US"/>
        </w:rPr>
        <w:t>Improved efficiency and productivity for administrators.</w:t>
      </w:r>
    </w:p>
    <w:p w14:paraId="77AC5D6C" w14:textId="77777777" w:rsidR="00763C04" w:rsidRPr="00763C04" w:rsidRDefault="00763C04" w:rsidP="00E96C4B">
      <w:pPr>
        <w:tabs>
          <w:tab w:val="left" w:pos="2964"/>
        </w:tabs>
        <w:jc w:val="both"/>
        <w:rPr>
          <w:rFonts w:cstheme="minorHAnsi"/>
          <w:sz w:val="36"/>
          <w:szCs w:val="36"/>
          <w:lang w:val="en-US"/>
        </w:rPr>
      </w:pPr>
      <w:r w:rsidRPr="00763C04">
        <w:rPr>
          <w:rFonts w:cstheme="minorHAnsi"/>
          <w:sz w:val="36"/>
          <w:szCs w:val="36"/>
          <w:lang w:val="en-US"/>
        </w:rPr>
        <w:t>Enhanced shopping experience and satisfaction for users.</w:t>
      </w:r>
    </w:p>
    <w:p w14:paraId="2A88E4E2" w14:textId="77777777" w:rsidR="00763C04" w:rsidRPr="00763C04" w:rsidRDefault="00763C04" w:rsidP="00E96C4B">
      <w:pPr>
        <w:tabs>
          <w:tab w:val="left" w:pos="2964"/>
        </w:tabs>
        <w:jc w:val="both"/>
        <w:rPr>
          <w:rFonts w:cstheme="minorHAnsi"/>
          <w:sz w:val="36"/>
          <w:szCs w:val="36"/>
          <w:lang w:val="en-US"/>
        </w:rPr>
      </w:pPr>
      <w:r w:rsidRPr="00763C04">
        <w:rPr>
          <w:rFonts w:cstheme="minorHAnsi"/>
          <w:sz w:val="36"/>
          <w:szCs w:val="36"/>
          <w:lang w:val="en-US"/>
        </w:rPr>
        <w:lastRenderedPageBreak/>
        <w:t>Potential for increased sales and revenue for the business.</w:t>
      </w:r>
    </w:p>
    <w:p w14:paraId="78961716" w14:textId="769A4543" w:rsidR="00763C04" w:rsidRPr="00FF686F" w:rsidRDefault="00763C04" w:rsidP="009564DD">
      <w:pPr>
        <w:tabs>
          <w:tab w:val="left" w:pos="2964"/>
        </w:tabs>
        <w:jc w:val="both"/>
        <w:rPr>
          <w:rFonts w:cstheme="minorHAnsi"/>
          <w:b/>
          <w:bCs/>
          <w:sz w:val="36"/>
          <w:szCs w:val="36"/>
          <w:lang w:val="en-US"/>
        </w:rPr>
      </w:pPr>
      <w:r w:rsidRPr="00763C04">
        <w:rPr>
          <w:rFonts w:cstheme="minorHAnsi"/>
          <w:b/>
          <w:bCs/>
          <w:sz w:val="36"/>
          <w:szCs w:val="36"/>
          <w:lang w:val="en-US"/>
        </w:rPr>
        <w:t>4. Conclusion</w:t>
      </w:r>
    </w:p>
    <w:p w14:paraId="3100A4A6" w14:textId="77777777" w:rsidR="00763C04" w:rsidRPr="00763C04" w:rsidRDefault="00763C04" w:rsidP="009564DD">
      <w:pPr>
        <w:tabs>
          <w:tab w:val="left" w:pos="2964"/>
        </w:tabs>
        <w:jc w:val="both"/>
        <w:rPr>
          <w:rFonts w:cstheme="minorHAnsi"/>
          <w:sz w:val="36"/>
          <w:szCs w:val="36"/>
          <w:lang w:val="en-US"/>
        </w:rPr>
      </w:pPr>
      <w:r w:rsidRPr="00763C04">
        <w:rPr>
          <w:rFonts w:cstheme="minorHAnsi"/>
          <w:sz w:val="36"/>
          <w:szCs w:val="36"/>
          <w:lang w:val="en-US"/>
        </w:rPr>
        <w:t>Summary of key points discussed in the chapter.</w:t>
      </w:r>
    </w:p>
    <w:p w14:paraId="00B93F50" w14:textId="77777777" w:rsidR="00763C04" w:rsidRPr="00763C04" w:rsidRDefault="00763C04" w:rsidP="009564DD">
      <w:pPr>
        <w:tabs>
          <w:tab w:val="left" w:pos="2964"/>
        </w:tabs>
        <w:jc w:val="both"/>
        <w:rPr>
          <w:rFonts w:cstheme="minorHAnsi"/>
          <w:sz w:val="36"/>
          <w:szCs w:val="36"/>
          <w:lang w:val="en-US"/>
        </w:rPr>
      </w:pPr>
      <w:r w:rsidRPr="00763C04">
        <w:rPr>
          <w:rFonts w:cstheme="minorHAnsi"/>
          <w:sz w:val="36"/>
          <w:szCs w:val="36"/>
          <w:lang w:val="en-US"/>
        </w:rPr>
        <w:t>Importance of the development process and SRS in ensuring the success of the project.</w:t>
      </w:r>
    </w:p>
    <w:p w14:paraId="7DB43B5C" w14:textId="0260D919" w:rsidR="00C70225" w:rsidRDefault="00763C04" w:rsidP="009564DD">
      <w:pPr>
        <w:tabs>
          <w:tab w:val="left" w:pos="2964"/>
        </w:tabs>
        <w:jc w:val="both"/>
        <w:rPr>
          <w:rFonts w:cstheme="minorHAnsi"/>
          <w:sz w:val="36"/>
          <w:szCs w:val="36"/>
          <w:lang w:val="en-US"/>
        </w:rPr>
      </w:pPr>
      <w:r w:rsidRPr="00763C04">
        <w:rPr>
          <w:rFonts w:cstheme="minorHAnsi"/>
          <w:sz w:val="36"/>
          <w:szCs w:val="36"/>
          <w:lang w:val="en-US"/>
        </w:rPr>
        <w:t>Anticipated benefits of the proposed system for stakeholders.</w:t>
      </w:r>
    </w:p>
    <w:p w14:paraId="3B74940F" w14:textId="1BC1A7C3" w:rsidR="00306C62" w:rsidRPr="005A1FDE" w:rsidRDefault="00554548" w:rsidP="009564DD">
      <w:pPr>
        <w:jc w:val="both"/>
        <w:rPr>
          <w:rFonts w:cstheme="minorHAnsi"/>
          <w:color w:val="FF0000"/>
          <w:sz w:val="36"/>
          <w:szCs w:val="36"/>
          <w:lang w:val="en-US"/>
        </w:rPr>
      </w:pPr>
      <w:r w:rsidRPr="005A1FDE">
        <w:rPr>
          <w:rFonts w:cstheme="minorHAnsi"/>
          <w:b/>
          <w:bCs/>
          <w:color w:val="FF0000"/>
          <w:sz w:val="48"/>
          <w:szCs w:val="48"/>
          <w:u w:val="single"/>
          <w:lang w:val="en-US"/>
        </w:rPr>
        <w:t>2.1 SOFTWARE REQUIREMENT SPECIFICATION</w:t>
      </w:r>
    </w:p>
    <w:p w14:paraId="65724853" w14:textId="0855AE31" w:rsidR="002A36F9" w:rsidRPr="005A1FDE" w:rsidRDefault="002A36F9" w:rsidP="009564DD">
      <w:pPr>
        <w:tabs>
          <w:tab w:val="left" w:pos="1704"/>
        </w:tabs>
        <w:jc w:val="both"/>
        <w:rPr>
          <w:rFonts w:cstheme="minorHAnsi"/>
          <w:b/>
          <w:bCs/>
          <w:color w:val="4472C4" w:themeColor="accent1"/>
          <w:sz w:val="40"/>
          <w:szCs w:val="40"/>
          <w:u w:val="single"/>
          <w:lang w:val="en-US"/>
        </w:rPr>
      </w:pPr>
      <w:r>
        <w:rPr>
          <w:rFonts w:cstheme="minorHAnsi"/>
          <w:sz w:val="48"/>
          <w:szCs w:val="48"/>
          <w:lang w:val="en-US"/>
        </w:rPr>
        <w:tab/>
      </w:r>
      <w:r w:rsidR="00D67E83" w:rsidRPr="005A1FDE">
        <w:rPr>
          <w:rFonts w:cstheme="minorHAnsi"/>
          <w:b/>
          <w:bCs/>
          <w:color w:val="4472C4" w:themeColor="accent1"/>
          <w:sz w:val="48"/>
          <w:szCs w:val="48"/>
          <w:u w:val="single"/>
          <w:lang w:val="en-US"/>
        </w:rPr>
        <w:t xml:space="preserve">2.1.1 </w:t>
      </w:r>
      <w:r w:rsidR="00D67E83" w:rsidRPr="005A1FDE">
        <w:rPr>
          <w:rFonts w:cstheme="minorHAnsi"/>
          <w:b/>
          <w:bCs/>
          <w:color w:val="4472C4" w:themeColor="accent1"/>
          <w:sz w:val="40"/>
          <w:szCs w:val="40"/>
          <w:u w:val="single"/>
          <w:lang w:val="en-US"/>
        </w:rPr>
        <w:t>GENERAL DESCRIPTION</w:t>
      </w:r>
    </w:p>
    <w:p w14:paraId="7782544D" w14:textId="4BD8300F" w:rsidR="007D08A7" w:rsidRPr="005A1FDE" w:rsidRDefault="007D08A7" w:rsidP="009564DD">
      <w:pPr>
        <w:tabs>
          <w:tab w:val="left" w:pos="1704"/>
        </w:tabs>
        <w:jc w:val="both"/>
        <w:rPr>
          <w:rFonts w:cstheme="minorHAnsi"/>
          <w:b/>
          <w:bCs/>
          <w:color w:val="70AD47" w:themeColor="accent6"/>
          <w:sz w:val="40"/>
          <w:szCs w:val="40"/>
          <w:u w:val="single"/>
          <w:lang w:val="en-US"/>
        </w:rPr>
      </w:pPr>
      <w:r>
        <w:rPr>
          <w:rFonts w:cstheme="minorHAnsi"/>
          <w:b/>
          <w:bCs/>
          <w:sz w:val="40"/>
          <w:szCs w:val="40"/>
          <w:lang w:val="en-US"/>
        </w:rPr>
        <w:tab/>
      </w:r>
      <w:r w:rsidRPr="005A1FDE">
        <w:rPr>
          <w:rFonts w:cstheme="minorHAnsi"/>
          <w:b/>
          <w:bCs/>
          <w:color w:val="70AD47" w:themeColor="accent6"/>
          <w:sz w:val="40"/>
          <w:szCs w:val="40"/>
          <w:u w:val="single"/>
          <w:lang w:val="en-US"/>
        </w:rPr>
        <w:t xml:space="preserve">PRODUCT </w:t>
      </w:r>
      <w:r w:rsidR="00721EC0" w:rsidRPr="005A1FDE">
        <w:rPr>
          <w:rFonts w:cstheme="minorHAnsi"/>
          <w:b/>
          <w:bCs/>
          <w:color w:val="70AD47" w:themeColor="accent6"/>
          <w:sz w:val="40"/>
          <w:szCs w:val="40"/>
          <w:u w:val="single"/>
          <w:lang w:val="en-US"/>
        </w:rPr>
        <w:t>DESCRIPTION</w:t>
      </w:r>
    </w:p>
    <w:p w14:paraId="70C91E0C" w14:textId="237E8CBB" w:rsidR="002D4047" w:rsidRDefault="00221204" w:rsidP="009564DD">
      <w:pPr>
        <w:tabs>
          <w:tab w:val="left" w:pos="1704"/>
        </w:tabs>
        <w:jc w:val="both"/>
        <w:rPr>
          <w:rFonts w:cstheme="minorHAnsi"/>
          <w:sz w:val="36"/>
          <w:szCs w:val="36"/>
          <w:lang w:val="en-US"/>
        </w:rPr>
      </w:pPr>
      <w:r w:rsidRPr="00221204">
        <w:rPr>
          <w:rFonts w:cstheme="minorHAnsi"/>
          <w:sz w:val="36"/>
          <w:szCs w:val="36"/>
          <w:lang w:val="en-US"/>
        </w:rPr>
        <w:t>The Online Book Sales Platform is a digital system designed to facilitate the management of daily activities related to selling books in an electronic format. It serves as a centralized platform for users (administrators) to efficiently handle transactions and records, mitigating risks associated with traditional paperwork such as file loss and damage, while significantly reducing time consumption.</w:t>
      </w:r>
    </w:p>
    <w:p w14:paraId="34F64785" w14:textId="04F32587" w:rsidR="00DC3F5F" w:rsidRDefault="00A25D09" w:rsidP="009564DD">
      <w:pPr>
        <w:tabs>
          <w:tab w:val="left" w:pos="1704"/>
        </w:tabs>
        <w:jc w:val="both"/>
        <w:rPr>
          <w:rFonts w:cstheme="minorHAnsi"/>
          <w:b/>
          <w:bCs/>
          <w:sz w:val="40"/>
          <w:szCs w:val="40"/>
          <w:lang w:val="en-US"/>
        </w:rPr>
      </w:pPr>
      <w:r w:rsidRPr="00A25D09">
        <w:rPr>
          <w:rFonts w:cstheme="minorHAnsi"/>
          <w:b/>
          <w:bCs/>
          <w:sz w:val="40"/>
          <w:szCs w:val="40"/>
          <w:lang w:val="en-US"/>
        </w:rPr>
        <w:t>PROBLEM STATEMENT</w:t>
      </w:r>
    </w:p>
    <w:p w14:paraId="6026E7BC" w14:textId="37B3F6F4" w:rsidR="005155CE" w:rsidRPr="005155CE" w:rsidRDefault="005155CE" w:rsidP="009564DD">
      <w:pPr>
        <w:tabs>
          <w:tab w:val="left" w:pos="1704"/>
        </w:tabs>
        <w:jc w:val="both"/>
        <w:rPr>
          <w:rFonts w:cstheme="minorHAnsi"/>
          <w:sz w:val="36"/>
          <w:szCs w:val="36"/>
          <w:lang w:val="en-US"/>
        </w:rPr>
      </w:pPr>
      <w:r w:rsidRPr="005155CE">
        <w:rPr>
          <w:rFonts w:cstheme="minorHAnsi"/>
          <w:sz w:val="36"/>
          <w:szCs w:val="36"/>
          <w:lang w:val="en-US"/>
        </w:rPr>
        <w:t>Prior to the implementation of a computerized system, the following issues arise:</w:t>
      </w:r>
    </w:p>
    <w:p w14:paraId="4F94FEB3" w14:textId="77777777" w:rsidR="005155CE" w:rsidRPr="005155CE" w:rsidRDefault="005155CE" w:rsidP="009564DD">
      <w:pPr>
        <w:tabs>
          <w:tab w:val="left" w:pos="1704"/>
        </w:tabs>
        <w:jc w:val="both"/>
        <w:rPr>
          <w:rFonts w:cstheme="minorHAnsi"/>
          <w:b/>
          <w:bCs/>
          <w:sz w:val="36"/>
          <w:szCs w:val="36"/>
          <w:lang w:val="en-US"/>
        </w:rPr>
      </w:pPr>
      <w:r w:rsidRPr="005155CE">
        <w:rPr>
          <w:rFonts w:cstheme="minorHAnsi"/>
          <w:b/>
          <w:bCs/>
          <w:sz w:val="36"/>
          <w:szCs w:val="36"/>
          <w:lang w:val="en-US"/>
        </w:rPr>
        <w:t>Risk of File Loss:</w:t>
      </w:r>
    </w:p>
    <w:p w14:paraId="57B29690" w14:textId="49E64230" w:rsidR="005155CE" w:rsidRDefault="005155CE" w:rsidP="009564DD">
      <w:pPr>
        <w:tabs>
          <w:tab w:val="left" w:pos="1704"/>
        </w:tabs>
        <w:jc w:val="both"/>
        <w:rPr>
          <w:rFonts w:cstheme="minorHAnsi"/>
          <w:sz w:val="36"/>
          <w:szCs w:val="36"/>
          <w:lang w:val="en-US"/>
        </w:rPr>
      </w:pPr>
      <w:r w:rsidRPr="005155CE">
        <w:rPr>
          <w:rFonts w:cstheme="minorHAnsi"/>
          <w:sz w:val="36"/>
          <w:szCs w:val="36"/>
          <w:lang w:val="en-US"/>
        </w:rPr>
        <w:t>Without a computerized system, there's a constant risk of losing files due to the human environment. Human errors can lead to the misplacement or loss of important records.</w:t>
      </w:r>
    </w:p>
    <w:p w14:paraId="60B7AF84" w14:textId="77777777" w:rsidR="00A536AA" w:rsidRDefault="00A536AA" w:rsidP="009564DD">
      <w:pPr>
        <w:tabs>
          <w:tab w:val="left" w:pos="1704"/>
        </w:tabs>
        <w:jc w:val="both"/>
        <w:rPr>
          <w:rFonts w:cstheme="minorHAnsi"/>
          <w:sz w:val="36"/>
          <w:szCs w:val="36"/>
          <w:lang w:val="en-US"/>
        </w:rPr>
      </w:pPr>
    </w:p>
    <w:p w14:paraId="6C8213F7" w14:textId="77777777" w:rsidR="00A536AA" w:rsidRDefault="00A536AA" w:rsidP="009564DD">
      <w:pPr>
        <w:tabs>
          <w:tab w:val="left" w:pos="1704"/>
        </w:tabs>
        <w:jc w:val="both"/>
        <w:rPr>
          <w:rFonts w:cstheme="minorHAnsi"/>
          <w:sz w:val="36"/>
          <w:szCs w:val="36"/>
          <w:lang w:val="en-US"/>
        </w:rPr>
      </w:pPr>
    </w:p>
    <w:p w14:paraId="4EE787A8" w14:textId="77777777" w:rsidR="00A536AA" w:rsidRPr="005155CE" w:rsidRDefault="00A536AA" w:rsidP="009564DD">
      <w:pPr>
        <w:tabs>
          <w:tab w:val="left" w:pos="1704"/>
        </w:tabs>
        <w:jc w:val="both"/>
        <w:rPr>
          <w:rFonts w:cstheme="minorHAnsi"/>
          <w:sz w:val="36"/>
          <w:szCs w:val="36"/>
          <w:lang w:val="en-US"/>
        </w:rPr>
      </w:pPr>
    </w:p>
    <w:p w14:paraId="7946FDFB" w14:textId="77777777" w:rsidR="005155CE" w:rsidRPr="005155CE" w:rsidRDefault="005155CE" w:rsidP="009564DD">
      <w:pPr>
        <w:tabs>
          <w:tab w:val="left" w:pos="1704"/>
        </w:tabs>
        <w:jc w:val="both"/>
        <w:rPr>
          <w:rFonts w:cstheme="minorHAnsi"/>
          <w:b/>
          <w:bCs/>
          <w:sz w:val="36"/>
          <w:szCs w:val="36"/>
          <w:lang w:val="en-US"/>
        </w:rPr>
      </w:pPr>
      <w:r w:rsidRPr="005155CE">
        <w:rPr>
          <w:rFonts w:cstheme="minorHAnsi"/>
          <w:b/>
          <w:bCs/>
          <w:sz w:val="36"/>
          <w:szCs w:val="36"/>
          <w:lang w:val="en-US"/>
        </w:rPr>
        <w:lastRenderedPageBreak/>
        <w:t>File Damage:</w:t>
      </w:r>
    </w:p>
    <w:p w14:paraId="646C3479" w14:textId="66FA3636" w:rsidR="005155CE" w:rsidRDefault="005155CE" w:rsidP="009564DD">
      <w:pPr>
        <w:tabs>
          <w:tab w:val="left" w:pos="1704"/>
        </w:tabs>
        <w:jc w:val="both"/>
        <w:rPr>
          <w:rFonts w:cstheme="minorHAnsi"/>
          <w:sz w:val="36"/>
          <w:szCs w:val="36"/>
          <w:lang w:val="en-US"/>
        </w:rPr>
      </w:pPr>
      <w:r w:rsidRPr="005155CE">
        <w:rPr>
          <w:rFonts w:cstheme="minorHAnsi"/>
          <w:sz w:val="36"/>
          <w:szCs w:val="36"/>
          <w:lang w:val="en-US"/>
        </w:rPr>
        <w:t>In the absence of a computerized system, files are susceptible to damage from accidents such as spillage or natural disasters like floods or fires, leading to loss of data.</w:t>
      </w:r>
    </w:p>
    <w:p w14:paraId="0EE0CE08" w14:textId="77777777" w:rsidR="005622DA" w:rsidRPr="005155CE" w:rsidRDefault="005622DA" w:rsidP="009564DD">
      <w:pPr>
        <w:tabs>
          <w:tab w:val="left" w:pos="1704"/>
        </w:tabs>
        <w:jc w:val="both"/>
        <w:rPr>
          <w:rFonts w:cstheme="minorHAnsi"/>
          <w:sz w:val="36"/>
          <w:szCs w:val="36"/>
          <w:lang w:val="en-US"/>
        </w:rPr>
      </w:pPr>
    </w:p>
    <w:p w14:paraId="2625E09F" w14:textId="77777777" w:rsidR="005155CE" w:rsidRPr="005155CE" w:rsidRDefault="005155CE" w:rsidP="009564DD">
      <w:pPr>
        <w:tabs>
          <w:tab w:val="left" w:pos="1704"/>
        </w:tabs>
        <w:jc w:val="both"/>
        <w:rPr>
          <w:rFonts w:cstheme="minorHAnsi"/>
          <w:b/>
          <w:bCs/>
          <w:sz w:val="36"/>
          <w:szCs w:val="36"/>
          <w:lang w:val="en-US"/>
        </w:rPr>
      </w:pPr>
      <w:r w:rsidRPr="005155CE">
        <w:rPr>
          <w:rFonts w:cstheme="minorHAnsi"/>
          <w:b/>
          <w:bCs/>
          <w:sz w:val="36"/>
          <w:szCs w:val="36"/>
          <w:lang w:val="en-US"/>
        </w:rPr>
        <w:t>Difficulty in Record Retrieval:</w:t>
      </w:r>
    </w:p>
    <w:p w14:paraId="17BAA91B" w14:textId="7CFB505D" w:rsidR="00B73460" w:rsidRPr="005622DA" w:rsidRDefault="005155CE" w:rsidP="009564DD">
      <w:pPr>
        <w:tabs>
          <w:tab w:val="left" w:pos="1704"/>
        </w:tabs>
        <w:jc w:val="both"/>
        <w:rPr>
          <w:rFonts w:cstheme="minorHAnsi"/>
          <w:sz w:val="36"/>
          <w:szCs w:val="36"/>
          <w:lang w:val="en-US"/>
        </w:rPr>
      </w:pPr>
      <w:r w:rsidRPr="005155CE">
        <w:rPr>
          <w:rFonts w:cstheme="minorHAnsi"/>
          <w:sz w:val="36"/>
          <w:szCs w:val="36"/>
          <w:lang w:val="en-US"/>
        </w:rPr>
        <w:t>Managing large volumes of records without a computerized system makes it challenging to search and retrieve specific records efficiently.</w:t>
      </w:r>
    </w:p>
    <w:p w14:paraId="74DD8A8D" w14:textId="3C232B5F" w:rsidR="00B73460" w:rsidRPr="005155CE" w:rsidRDefault="00B73460" w:rsidP="009564DD">
      <w:pPr>
        <w:tabs>
          <w:tab w:val="left" w:pos="1704"/>
        </w:tabs>
        <w:jc w:val="both"/>
        <w:rPr>
          <w:rFonts w:cstheme="minorHAnsi"/>
          <w:b/>
          <w:bCs/>
          <w:sz w:val="36"/>
          <w:szCs w:val="36"/>
          <w:lang w:val="en-US"/>
        </w:rPr>
      </w:pPr>
      <w:r w:rsidRPr="005155CE">
        <w:rPr>
          <w:rFonts w:cstheme="minorHAnsi"/>
          <w:b/>
          <w:bCs/>
          <w:sz w:val="36"/>
          <w:szCs w:val="36"/>
          <w:lang w:val="en-US"/>
        </w:rPr>
        <w:t>Space Consumption:</w:t>
      </w:r>
    </w:p>
    <w:p w14:paraId="03D5B4B6" w14:textId="55C3B40F" w:rsidR="005155CE" w:rsidRPr="005155CE" w:rsidRDefault="005155CE" w:rsidP="009564DD">
      <w:pPr>
        <w:tabs>
          <w:tab w:val="left" w:pos="1704"/>
        </w:tabs>
        <w:jc w:val="both"/>
        <w:rPr>
          <w:rFonts w:cstheme="minorHAnsi"/>
          <w:sz w:val="36"/>
          <w:szCs w:val="36"/>
          <w:lang w:val="en-US"/>
        </w:rPr>
      </w:pPr>
      <w:r w:rsidRPr="005155CE">
        <w:rPr>
          <w:rFonts w:cstheme="minorHAnsi"/>
          <w:sz w:val="36"/>
          <w:szCs w:val="36"/>
          <w:lang w:val="en-US"/>
        </w:rPr>
        <w:t>As the number of records grows, physical storage space required for files and records increases significantly, leading to space constraints within the library premises.</w:t>
      </w:r>
    </w:p>
    <w:p w14:paraId="38824EC2" w14:textId="77777777" w:rsidR="005155CE" w:rsidRPr="00B73460" w:rsidRDefault="005155CE" w:rsidP="009564DD">
      <w:pPr>
        <w:tabs>
          <w:tab w:val="left" w:pos="1704"/>
        </w:tabs>
        <w:jc w:val="both"/>
        <w:rPr>
          <w:rFonts w:cstheme="minorHAnsi"/>
          <w:b/>
          <w:bCs/>
          <w:sz w:val="36"/>
          <w:szCs w:val="36"/>
          <w:lang w:val="en-US"/>
        </w:rPr>
      </w:pPr>
      <w:r w:rsidRPr="00B73460">
        <w:rPr>
          <w:rFonts w:cstheme="minorHAnsi"/>
          <w:b/>
          <w:bCs/>
          <w:sz w:val="36"/>
          <w:szCs w:val="36"/>
          <w:lang w:val="en-US"/>
        </w:rPr>
        <w:t>Cost Inefficiency:</w:t>
      </w:r>
    </w:p>
    <w:p w14:paraId="753B5ADD" w14:textId="528A6096" w:rsidR="005155CE" w:rsidRPr="005155CE" w:rsidRDefault="005155CE" w:rsidP="009564DD">
      <w:pPr>
        <w:tabs>
          <w:tab w:val="left" w:pos="1704"/>
        </w:tabs>
        <w:jc w:val="both"/>
        <w:rPr>
          <w:rFonts w:cstheme="minorHAnsi"/>
          <w:sz w:val="36"/>
          <w:szCs w:val="36"/>
          <w:lang w:val="en-US"/>
        </w:rPr>
      </w:pPr>
      <w:r w:rsidRPr="005155CE">
        <w:rPr>
          <w:rFonts w:cstheme="minorHAnsi"/>
          <w:sz w:val="36"/>
          <w:szCs w:val="36"/>
          <w:lang w:val="en-US"/>
        </w:rPr>
        <w:t>Without a computerized system, each record addition necessitates the use of paper, resulting in increased operational costs for the library management.</w:t>
      </w:r>
    </w:p>
    <w:p w14:paraId="7AAFAB9E" w14:textId="24817796" w:rsidR="00A25D09" w:rsidRDefault="005155CE" w:rsidP="009564DD">
      <w:pPr>
        <w:tabs>
          <w:tab w:val="left" w:pos="1704"/>
        </w:tabs>
        <w:jc w:val="both"/>
        <w:rPr>
          <w:rFonts w:cstheme="minorHAnsi"/>
          <w:sz w:val="36"/>
          <w:szCs w:val="36"/>
          <w:lang w:val="en-US"/>
        </w:rPr>
      </w:pPr>
      <w:r w:rsidRPr="005155CE">
        <w:rPr>
          <w:rFonts w:cstheme="minorHAnsi"/>
          <w:sz w:val="36"/>
          <w:szCs w:val="36"/>
          <w:lang w:val="en-US"/>
        </w:rPr>
        <w:t xml:space="preserve">These challenges highlight the urgent need for the implementation of a computerized system to streamline operations and mitigate the </w:t>
      </w:r>
      <w:r w:rsidR="00AA18A9">
        <w:rPr>
          <w:rFonts w:cstheme="minorHAnsi"/>
          <w:sz w:val="36"/>
          <w:szCs w:val="36"/>
          <w:lang w:val="en-US"/>
        </w:rPr>
        <w:t>risks associated with manual record keeping process.</w:t>
      </w:r>
    </w:p>
    <w:p w14:paraId="19D4A3CE" w14:textId="07202927" w:rsidR="008E325A" w:rsidRPr="00DF0AA1" w:rsidRDefault="008E325A" w:rsidP="009564DD">
      <w:pPr>
        <w:tabs>
          <w:tab w:val="left" w:pos="1212"/>
        </w:tabs>
        <w:jc w:val="both"/>
        <w:rPr>
          <w:rFonts w:cstheme="minorHAnsi"/>
          <w:b/>
          <w:bCs/>
          <w:sz w:val="48"/>
          <w:szCs w:val="48"/>
          <w:u w:val="single"/>
          <w:lang w:val="en-US"/>
        </w:rPr>
      </w:pPr>
      <w:r w:rsidRPr="00DF0AA1">
        <w:rPr>
          <w:rFonts w:cstheme="minorHAnsi"/>
          <w:b/>
          <w:bCs/>
          <w:sz w:val="48"/>
          <w:szCs w:val="48"/>
          <w:u w:val="single"/>
          <w:lang w:val="en-US"/>
        </w:rPr>
        <w:t>2.1.2 SYSTEM OBJECTIVES</w:t>
      </w:r>
    </w:p>
    <w:p w14:paraId="2D92A905" w14:textId="402724DC" w:rsidR="00483888" w:rsidRPr="00483888" w:rsidRDefault="00483888" w:rsidP="009564DD">
      <w:pPr>
        <w:tabs>
          <w:tab w:val="left" w:pos="1212"/>
        </w:tabs>
        <w:jc w:val="both"/>
        <w:rPr>
          <w:rFonts w:cstheme="minorHAnsi"/>
          <w:sz w:val="36"/>
          <w:szCs w:val="36"/>
          <w:lang w:val="en-US"/>
        </w:rPr>
      </w:pPr>
      <w:r w:rsidRPr="00483888">
        <w:rPr>
          <w:rFonts w:cstheme="minorHAnsi"/>
          <w:sz w:val="36"/>
          <w:szCs w:val="36"/>
          <w:lang w:val="en-US"/>
        </w:rPr>
        <w:t>Improvement in Control and Performance:</w:t>
      </w:r>
    </w:p>
    <w:p w14:paraId="6E6AF7E9" w14:textId="77777777" w:rsidR="00483888" w:rsidRPr="00483888" w:rsidRDefault="00483888" w:rsidP="009564DD">
      <w:pPr>
        <w:tabs>
          <w:tab w:val="left" w:pos="1212"/>
        </w:tabs>
        <w:jc w:val="both"/>
        <w:rPr>
          <w:rFonts w:cstheme="minorHAnsi"/>
          <w:sz w:val="36"/>
          <w:szCs w:val="36"/>
          <w:lang w:val="en-US"/>
        </w:rPr>
      </w:pPr>
      <w:r w:rsidRPr="00483888">
        <w:rPr>
          <w:rFonts w:cstheme="minorHAnsi"/>
          <w:sz w:val="36"/>
          <w:szCs w:val="36"/>
          <w:lang w:val="en-US"/>
        </w:rPr>
        <w:t>Develop the e-commerce platform to effectively address current challenges and limitations in online book sales management. Ensure the system is capable of adding users, validating user inputs, and maintaining high performance standards without bugs.</w:t>
      </w:r>
    </w:p>
    <w:p w14:paraId="086F4CA0" w14:textId="024F9D75" w:rsidR="00483888" w:rsidRPr="00901EE0" w:rsidRDefault="00483888" w:rsidP="009564DD">
      <w:pPr>
        <w:tabs>
          <w:tab w:val="left" w:pos="1212"/>
        </w:tabs>
        <w:jc w:val="both"/>
        <w:rPr>
          <w:rFonts w:cstheme="minorHAnsi"/>
          <w:b/>
          <w:bCs/>
          <w:sz w:val="36"/>
          <w:szCs w:val="36"/>
          <w:lang w:val="en-US"/>
        </w:rPr>
      </w:pPr>
      <w:r w:rsidRPr="00901EE0">
        <w:rPr>
          <w:rFonts w:cstheme="minorHAnsi"/>
          <w:b/>
          <w:bCs/>
          <w:sz w:val="36"/>
          <w:szCs w:val="36"/>
          <w:lang w:val="en-US"/>
        </w:rPr>
        <w:lastRenderedPageBreak/>
        <w:t>Cost Savings:</w:t>
      </w:r>
    </w:p>
    <w:p w14:paraId="30DB42A2" w14:textId="77777777" w:rsidR="00483888" w:rsidRDefault="00483888" w:rsidP="009564DD">
      <w:pPr>
        <w:tabs>
          <w:tab w:val="left" w:pos="1212"/>
        </w:tabs>
        <w:jc w:val="both"/>
        <w:rPr>
          <w:rFonts w:cstheme="minorHAnsi"/>
          <w:sz w:val="36"/>
          <w:szCs w:val="36"/>
          <w:lang w:val="en-US"/>
        </w:rPr>
      </w:pPr>
      <w:r w:rsidRPr="00483888">
        <w:rPr>
          <w:rFonts w:cstheme="minorHAnsi"/>
          <w:sz w:val="36"/>
          <w:szCs w:val="36"/>
          <w:lang w:val="en-US"/>
        </w:rPr>
        <w:t>Implementing the online book sales platform aims to reduce the need for manual intervention, leading to decreased operational costs associated with managing physical bookstores. This includes savings on staffing, inventory management, and infrastructure maintenance.</w:t>
      </w:r>
    </w:p>
    <w:p w14:paraId="4BA42397" w14:textId="77777777" w:rsidR="005622DA" w:rsidRPr="00483888" w:rsidRDefault="005622DA" w:rsidP="009564DD">
      <w:pPr>
        <w:tabs>
          <w:tab w:val="left" w:pos="1212"/>
        </w:tabs>
        <w:jc w:val="both"/>
        <w:rPr>
          <w:rFonts w:cstheme="minorHAnsi"/>
          <w:sz w:val="36"/>
          <w:szCs w:val="36"/>
          <w:lang w:val="en-US"/>
        </w:rPr>
      </w:pPr>
    </w:p>
    <w:p w14:paraId="73A990F4" w14:textId="5331AB22" w:rsidR="00483888" w:rsidRPr="00901EE0" w:rsidRDefault="00483888" w:rsidP="009564DD">
      <w:pPr>
        <w:tabs>
          <w:tab w:val="left" w:pos="1212"/>
        </w:tabs>
        <w:jc w:val="both"/>
        <w:rPr>
          <w:rFonts w:cstheme="minorHAnsi"/>
          <w:b/>
          <w:bCs/>
          <w:sz w:val="36"/>
          <w:szCs w:val="36"/>
          <w:lang w:val="en-US"/>
        </w:rPr>
      </w:pPr>
      <w:r w:rsidRPr="00901EE0">
        <w:rPr>
          <w:rFonts w:cstheme="minorHAnsi"/>
          <w:b/>
          <w:bCs/>
          <w:sz w:val="36"/>
          <w:szCs w:val="36"/>
          <w:lang w:val="en-US"/>
        </w:rPr>
        <w:t>Time Efficiency:</w:t>
      </w:r>
    </w:p>
    <w:p w14:paraId="4B2AD8C0" w14:textId="77777777" w:rsidR="00483888" w:rsidRPr="00483888" w:rsidRDefault="00483888" w:rsidP="009564DD">
      <w:pPr>
        <w:tabs>
          <w:tab w:val="left" w:pos="1212"/>
        </w:tabs>
        <w:jc w:val="both"/>
        <w:rPr>
          <w:rFonts w:cstheme="minorHAnsi"/>
          <w:sz w:val="36"/>
          <w:szCs w:val="36"/>
          <w:lang w:val="en-US"/>
        </w:rPr>
      </w:pPr>
      <w:r w:rsidRPr="00483888">
        <w:rPr>
          <w:rFonts w:cstheme="minorHAnsi"/>
          <w:sz w:val="36"/>
          <w:szCs w:val="36"/>
          <w:lang w:val="en-US"/>
        </w:rPr>
        <w:t>Enable users to swiftly browse and purchase books through the platform, saving time compared to traditional in-store shopping experiences. Provide efficient search functionalities and intuitive user interfaces to streamline the book discovery and checkout process.</w:t>
      </w:r>
    </w:p>
    <w:p w14:paraId="75F4C225" w14:textId="1A1E005C" w:rsidR="00483888" w:rsidRPr="00901EE0" w:rsidRDefault="00483888" w:rsidP="009564DD">
      <w:pPr>
        <w:tabs>
          <w:tab w:val="left" w:pos="1212"/>
        </w:tabs>
        <w:jc w:val="both"/>
        <w:rPr>
          <w:rFonts w:cstheme="minorHAnsi"/>
          <w:b/>
          <w:bCs/>
          <w:sz w:val="36"/>
          <w:szCs w:val="36"/>
          <w:lang w:val="en-US"/>
        </w:rPr>
      </w:pPr>
      <w:r w:rsidRPr="00901EE0">
        <w:rPr>
          <w:rFonts w:cstheme="minorHAnsi"/>
          <w:b/>
          <w:bCs/>
          <w:sz w:val="36"/>
          <w:szCs w:val="36"/>
          <w:lang w:val="en-US"/>
        </w:rPr>
        <w:t>Option of Online Notice Board:</w:t>
      </w:r>
    </w:p>
    <w:p w14:paraId="49C8F3CF" w14:textId="77777777" w:rsidR="00483888" w:rsidRPr="00483888" w:rsidRDefault="00483888" w:rsidP="009564DD">
      <w:pPr>
        <w:tabs>
          <w:tab w:val="left" w:pos="1212"/>
        </w:tabs>
        <w:jc w:val="both"/>
        <w:rPr>
          <w:rFonts w:cstheme="minorHAnsi"/>
          <w:sz w:val="36"/>
          <w:szCs w:val="36"/>
          <w:lang w:val="en-US"/>
        </w:rPr>
      </w:pPr>
      <w:r w:rsidRPr="00483888">
        <w:rPr>
          <w:rFonts w:cstheme="minorHAnsi"/>
          <w:sz w:val="36"/>
          <w:szCs w:val="36"/>
          <w:lang w:val="en-US"/>
        </w:rPr>
        <w:t>Introduce features such as an online notice board to inform users about upcoming book launches, author events, and promotional offers. This enhances user engagement and fosters a sense of community within the online book sales platform.</w:t>
      </w:r>
    </w:p>
    <w:p w14:paraId="177C3A52" w14:textId="5363C180" w:rsidR="00483888" w:rsidRPr="00901EE0" w:rsidRDefault="00483888" w:rsidP="009564DD">
      <w:pPr>
        <w:tabs>
          <w:tab w:val="left" w:pos="1212"/>
        </w:tabs>
        <w:jc w:val="both"/>
        <w:rPr>
          <w:rFonts w:cstheme="minorHAnsi"/>
          <w:b/>
          <w:bCs/>
          <w:sz w:val="36"/>
          <w:szCs w:val="36"/>
          <w:lang w:val="en-US"/>
        </w:rPr>
      </w:pPr>
      <w:r w:rsidRPr="00901EE0">
        <w:rPr>
          <w:rFonts w:cstheme="minorHAnsi"/>
          <w:b/>
          <w:bCs/>
          <w:sz w:val="36"/>
          <w:szCs w:val="36"/>
          <w:lang w:val="en-US"/>
        </w:rPr>
        <w:t>Enhanced Access to Educational Resources:</w:t>
      </w:r>
    </w:p>
    <w:p w14:paraId="13D61975" w14:textId="77777777" w:rsidR="00483888" w:rsidRPr="00483888" w:rsidRDefault="00483888" w:rsidP="009564DD">
      <w:pPr>
        <w:tabs>
          <w:tab w:val="left" w:pos="1212"/>
        </w:tabs>
        <w:jc w:val="both"/>
        <w:rPr>
          <w:rFonts w:cstheme="minorHAnsi"/>
          <w:sz w:val="36"/>
          <w:szCs w:val="36"/>
          <w:lang w:val="en-US"/>
        </w:rPr>
      </w:pPr>
      <w:r w:rsidRPr="00483888">
        <w:rPr>
          <w:rFonts w:cstheme="minorHAnsi"/>
          <w:sz w:val="36"/>
          <w:szCs w:val="36"/>
          <w:lang w:val="en-US"/>
        </w:rPr>
        <w:t>Provide users with access to a wide range of educational resources, including lecture notes and study materials. Enable educators to upload and share educational content in various formats, enriching the learning experience for students.</w:t>
      </w:r>
    </w:p>
    <w:p w14:paraId="179B63CA" w14:textId="77777777" w:rsidR="00483888" w:rsidRPr="00483888" w:rsidRDefault="00483888" w:rsidP="009564DD">
      <w:pPr>
        <w:tabs>
          <w:tab w:val="left" w:pos="1212"/>
        </w:tabs>
        <w:jc w:val="both"/>
        <w:rPr>
          <w:rFonts w:cstheme="minorHAnsi"/>
          <w:sz w:val="36"/>
          <w:szCs w:val="36"/>
          <w:lang w:val="en-US"/>
        </w:rPr>
      </w:pPr>
      <w:r w:rsidRPr="00483888">
        <w:rPr>
          <w:rFonts w:cstheme="minorHAnsi"/>
          <w:sz w:val="36"/>
          <w:szCs w:val="36"/>
          <w:lang w:val="en-US"/>
        </w:rPr>
        <w:t>These objectives aim to address the specific challenges and requirements of the online book sales e-commerce platform, focusing on improving control, efficiency, and user experience while leveraging technology to enhance the management and dissemination of educational resources.</w:t>
      </w:r>
    </w:p>
    <w:p w14:paraId="7ADF4380" w14:textId="09F8998F" w:rsidR="00483888" w:rsidRPr="00030189" w:rsidRDefault="00A378EF" w:rsidP="009564DD">
      <w:pPr>
        <w:tabs>
          <w:tab w:val="left" w:pos="1812"/>
        </w:tabs>
        <w:jc w:val="both"/>
        <w:rPr>
          <w:rFonts w:cstheme="minorHAnsi"/>
          <w:b/>
          <w:bCs/>
          <w:color w:val="FF0000"/>
          <w:sz w:val="44"/>
          <w:szCs w:val="44"/>
          <w:u w:val="single"/>
          <w:lang w:val="en-US"/>
        </w:rPr>
      </w:pPr>
      <w:r>
        <w:rPr>
          <w:rFonts w:cstheme="minorHAnsi"/>
          <w:sz w:val="36"/>
          <w:szCs w:val="36"/>
          <w:lang w:val="en-US"/>
        </w:rPr>
        <w:lastRenderedPageBreak/>
        <w:tab/>
      </w:r>
      <w:r w:rsidRPr="00030189">
        <w:rPr>
          <w:rFonts w:cstheme="minorHAnsi"/>
          <w:b/>
          <w:bCs/>
          <w:color w:val="FF0000"/>
          <w:sz w:val="44"/>
          <w:szCs w:val="44"/>
          <w:u w:val="single"/>
          <w:lang w:val="en-US"/>
        </w:rPr>
        <w:t xml:space="preserve">2.1.3 </w:t>
      </w:r>
      <w:r w:rsidR="00680162" w:rsidRPr="00030189">
        <w:rPr>
          <w:rFonts w:cstheme="minorHAnsi"/>
          <w:b/>
          <w:bCs/>
          <w:color w:val="FF0000"/>
          <w:sz w:val="44"/>
          <w:szCs w:val="44"/>
          <w:u w:val="single"/>
          <w:lang w:val="en-US"/>
        </w:rPr>
        <w:t>SYSTEM REQUIREMENTS</w:t>
      </w:r>
    </w:p>
    <w:p w14:paraId="25865CFC" w14:textId="565DC61C" w:rsidR="002E65D8" w:rsidRPr="00033593" w:rsidRDefault="002E65D8" w:rsidP="009564DD">
      <w:pPr>
        <w:tabs>
          <w:tab w:val="left" w:pos="1212"/>
        </w:tabs>
        <w:jc w:val="both"/>
        <w:rPr>
          <w:rFonts w:cstheme="minorHAnsi"/>
          <w:b/>
          <w:bCs/>
          <w:color w:val="4472C4" w:themeColor="accent1"/>
          <w:sz w:val="40"/>
          <w:szCs w:val="40"/>
          <w:u w:val="single"/>
          <w:lang w:val="en-US"/>
        </w:rPr>
      </w:pPr>
      <w:r w:rsidRPr="00033593">
        <w:rPr>
          <w:rFonts w:cstheme="minorHAnsi"/>
          <w:b/>
          <w:bCs/>
          <w:color w:val="4472C4" w:themeColor="accent1"/>
          <w:sz w:val="40"/>
          <w:szCs w:val="40"/>
          <w:u w:val="single"/>
          <w:lang w:val="en-US"/>
        </w:rPr>
        <w:t>2.1.3.1 Non-Functional Requirements</w:t>
      </w:r>
    </w:p>
    <w:p w14:paraId="4B2B98AA" w14:textId="31C8527A" w:rsidR="002E65D8" w:rsidRPr="002E65D8" w:rsidRDefault="002E65D8" w:rsidP="009564DD">
      <w:pPr>
        <w:tabs>
          <w:tab w:val="left" w:pos="1212"/>
        </w:tabs>
        <w:jc w:val="both"/>
        <w:rPr>
          <w:rFonts w:cstheme="minorHAnsi"/>
          <w:b/>
          <w:bCs/>
          <w:sz w:val="36"/>
          <w:szCs w:val="36"/>
          <w:lang w:val="en-US"/>
        </w:rPr>
      </w:pPr>
      <w:r w:rsidRPr="002E65D8">
        <w:rPr>
          <w:rFonts w:cstheme="minorHAnsi"/>
          <w:b/>
          <w:bCs/>
          <w:sz w:val="36"/>
          <w:szCs w:val="36"/>
          <w:lang w:val="en-US"/>
        </w:rPr>
        <w:t>Product Requirements</w:t>
      </w:r>
    </w:p>
    <w:p w14:paraId="44B49FAD" w14:textId="56A81456" w:rsidR="002E65D8" w:rsidRPr="002E65D8" w:rsidRDefault="002E65D8" w:rsidP="009564DD">
      <w:pPr>
        <w:tabs>
          <w:tab w:val="left" w:pos="1212"/>
        </w:tabs>
        <w:jc w:val="both"/>
        <w:rPr>
          <w:rFonts w:cstheme="minorHAnsi"/>
          <w:b/>
          <w:bCs/>
          <w:sz w:val="36"/>
          <w:szCs w:val="36"/>
          <w:lang w:val="en-US"/>
        </w:rPr>
      </w:pPr>
      <w:r w:rsidRPr="002E65D8">
        <w:rPr>
          <w:rFonts w:cstheme="minorHAnsi"/>
          <w:b/>
          <w:bCs/>
          <w:sz w:val="36"/>
          <w:szCs w:val="36"/>
          <w:lang w:val="en-US"/>
        </w:rPr>
        <w:t>Efficiency Requirement:</w:t>
      </w:r>
    </w:p>
    <w:p w14:paraId="10600E57" w14:textId="02898227" w:rsidR="002E65D8" w:rsidRPr="002E65D8" w:rsidRDefault="002E65D8" w:rsidP="009564DD">
      <w:pPr>
        <w:tabs>
          <w:tab w:val="left" w:pos="1212"/>
        </w:tabs>
        <w:jc w:val="both"/>
        <w:rPr>
          <w:rFonts w:cstheme="minorHAnsi"/>
          <w:sz w:val="36"/>
          <w:szCs w:val="36"/>
          <w:lang w:val="en-US"/>
        </w:rPr>
      </w:pPr>
      <w:r w:rsidRPr="002E65D8">
        <w:rPr>
          <w:rFonts w:cstheme="minorHAnsi"/>
          <w:sz w:val="36"/>
          <w:szCs w:val="36"/>
          <w:lang w:val="en-US"/>
        </w:rPr>
        <w:t>Upon implementation of the e-commerce platform, users (both customers and administrators) should experience significantly faster access to the online bookstore. Processes such as searching for books and completing transactions should be swift and efficient.</w:t>
      </w:r>
    </w:p>
    <w:p w14:paraId="6FF3948C" w14:textId="1F279BEC" w:rsidR="002E65D8" w:rsidRPr="002E65D8" w:rsidRDefault="002E65D8" w:rsidP="009564DD">
      <w:pPr>
        <w:tabs>
          <w:tab w:val="left" w:pos="1212"/>
        </w:tabs>
        <w:jc w:val="both"/>
        <w:rPr>
          <w:rFonts w:cstheme="minorHAnsi"/>
          <w:b/>
          <w:bCs/>
          <w:sz w:val="36"/>
          <w:szCs w:val="36"/>
          <w:lang w:val="en-US"/>
        </w:rPr>
      </w:pPr>
      <w:r w:rsidRPr="002E65D8">
        <w:rPr>
          <w:rFonts w:cstheme="minorHAnsi"/>
          <w:b/>
          <w:bCs/>
          <w:sz w:val="36"/>
          <w:szCs w:val="36"/>
          <w:lang w:val="en-US"/>
        </w:rPr>
        <w:t>Reliability Requirement:</w:t>
      </w:r>
    </w:p>
    <w:p w14:paraId="6E96ADAD" w14:textId="77777777" w:rsidR="002E65D8" w:rsidRPr="002E65D8" w:rsidRDefault="002E65D8" w:rsidP="009564DD">
      <w:pPr>
        <w:tabs>
          <w:tab w:val="left" w:pos="1212"/>
        </w:tabs>
        <w:jc w:val="both"/>
        <w:rPr>
          <w:rFonts w:cstheme="minorHAnsi"/>
          <w:sz w:val="36"/>
          <w:szCs w:val="36"/>
          <w:lang w:val="en-US"/>
        </w:rPr>
      </w:pPr>
      <w:r w:rsidRPr="002E65D8">
        <w:rPr>
          <w:rFonts w:cstheme="minorHAnsi"/>
          <w:sz w:val="36"/>
          <w:szCs w:val="36"/>
          <w:lang w:val="en-US"/>
        </w:rPr>
        <w:t>The system must reliably perform key functionalities such as member registration, member validation, report generation, book transactions, and search operations. Accuracy and consistency in executing these tasks are essential to ensure user satisfaction.</w:t>
      </w:r>
    </w:p>
    <w:p w14:paraId="626249BF" w14:textId="1D618D6E" w:rsidR="002E65D8" w:rsidRPr="002E65D8" w:rsidRDefault="002E65D8" w:rsidP="009564DD">
      <w:pPr>
        <w:tabs>
          <w:tab w:val="left" w:pos="1212"/>
        </w:tabs>
        <w:jc w:val="both"/>
        <w:rPr>
          <w:rFonts w:cstheme="minorHAnsi"/>
          <w:b/>
          <w:bCs/>
          <w:sz w:val="36"/>
          <w:szCs w:val="36"/>
          <w:lang w:val="en-US"/>
        </w:rPr>
      </w:pPr>
      <w:r w:rsidRPr="002E65D8">
        <w:rPr>
          <w:rFonts w:cstheme="minorHAnsi"/>
          <w:b/>
          <w:bCs/>
          <w:sz w:val="36"/>
          <w:szCs w:val="36"/>
          <w:lang w:val="en-US"/>
        </w:rPr>
        <w:t>Usability Requirement:</w:t>
      </w:r>
    </w:p>
    <w:p w14:paraId="6FB411A1" w14:textId="77777777" w:rsidR="002E65D8" w:rsidRPr="002E65D8" w:rsidRDefault="002E65D8" w:rsidP="009564DD">
      <w:pPr>
        <w:tabs>
          <w:tab w:val="left" w:pos="1212"/>
        </w:tabs>
        <w:jc w:val="both"/>
        <w:rPr>
          <w:rFonts w:cstheme="minorHAnsi"/>
          <w:sz w:val="36"/>
          <w:szCs w:val="36"/>
          <w:lang w:val="en-US"/>
        </w:rPr>
      </w:pPr>
      <w:r w:rsidRPr="002E65D8">
        <w:rPr>
          <w:rFonts w:cstheme="minorHAnsi"/>
          <w:sz w:val="36"/>
          <w:szCs w:val="36"/>
          <w:lang w:val="en-US"/>
        </w:rPr>
        <w:t>The e-commerce platform should offer a user-friendly environment, enabling students, staff, and customers to navigate and perform tasks easily and effectively. Intuitive interfaces and clear instructions should enhance usability for all users.</w:t>
      </w:r>
    </w:p>
    <w:p w14:paraId="4D5B1C2B" w14:textId="20FD12F0" w:rsidR="002E65D8" w:rsidRPr="002E65D8" w:rsidRDefault="002E65D8" w:rsidP="009564DD">
      <w:pPr>
        <w:tabs>
          <w:tab w:val="left" w:pos="1212"/>
        </w:tabs>
        <w:jc w:val="both"/>
        <w:rPr>
          <w:rFonts w:cstheme="minorHAnsi"/>
          <w:b/>
          <w:bCs/>
          <w:sz w:val="36"/>
          <w:szCs w:val="36"/>
          <w:lang w:val="en-US"/>
        </w:rPr>
      </w:pPr>
      <w:r w:rsidRPr="002E65D8">
        <w:rPr>
          <w:rFonts w:cstheme="minorHAnsi"/>
          <w:b/>
          <w:bCs/>
          <w:sz w:val="36"/>
          <w:szCs w:val="36"/>
          <w:lang w:val="en-US"/>
        </w:rPr>
        <w:t>Organizational Requirements</w:t>
      </w:r>
    </w:p>
    <w:p w14:paraId="34D08083" w14:textId="200F41EF" w:rsidR="002E65D8" w:rsidRPr="002E65D8" w:rsidRDefault="002E65D8" w:rsidP="009564DD">
      <w:pPr>
        <w:tabs>
          <w:tab w:val="left" w:pos="1212"/>
        </w:tabs>
        <w:jc w:val="both"/>
        <w:rPr>
          <w:rFonts w:cstheme="minorHAnsi"/>
          <w:b/>
          <w:bCs/>
          <w:sz w:val="36"/>
          <w:szCs w:val="36"/>
          <w:lang w:val="en-US"/>
        </w:rPr>
      </w:pPr>
      <w:r w:rsidRPr="002E65D8">
        <w:rPr>
          <w:rFonts w:cstheme="minorHAnsi"/>
          <w:b/>
          <w:bCs/>
          <w:sz w:val="36"/>
          <w:szCs w:val="36"/>
          <w:lang w:val="en-US"/>
        </w:rPr>
        <w:t>Implementation Requirements:</w:t>
      </w:r>
    </w:p>
    <w:p w14:paraId="3DDEE9AC" w14:textId="77777777" w:rsidR="002E65D8" w:rsidRDefault="002E65D8" w:rsidP="009564DD">
      <w:pPr>
        <w:tabs>
          <w:tab w:val="left" w:pos="1212"/>
        </w:tabs>
        <w:jc w:val="both"/>
        <w:rPr>
          <w:rFonts w:cstheme="minorHAnsi"/>
          <w:sz w:val="36"/>
          <w:szCs w:val="36"/>
          <w:lang w:val="en-US"/>
        </w:rPr>
      </w:pPr>
      <w:r w:rsidRPr="002E65D8">
        <w:rPr>
          <w:rFonts w:cstheme="minorHAnsi"/>
          <w:sz w:val="36"/>
          <w:szCs w:val="36"/>
          <w:lang w:val="en-US"/>
        </w:rPr>
        <w:t>The front-end of the system will be developed using HTML, with PHP serving as the server-side scripting language for database connectivity. The backend, which encompasses the database, will be built using MySQL. This tech stack ensures robust functionality and seamless integration across system components.</w:t>
      </w:r>
    </w:p>
    <w:p w14:paraId="6C9B2FF4" w14:textId="77777777" w:rsidR="00033593" w:rsidRPr="002E65D8" w:rsidRDefault="00033593" w:rsidP="009564DD">
      <w:pPr>
        <w:tabs>
          <w:tab w:val="left" w:pos="1212"/>
        </w:tabs>
        <w:jc w:val="both"/>
        <w:rPr>
          <w:rFonts w:cstheme="minorHAnsi"/>
          <w:sz w:val="36"/>
          <w:szCs w:val="36"/>
          <w:lang w:val="en-US"/>
        </w:rPr>
      </w:pPr>
    </w:p>
    <w:p w14:paraId="2F6A2428" w14:textId="6863AE2E" w:rsidR="002E65D8" w:rsidRPr="002E65D8" w:rsidRDefault="002E65D8" w:rsidP="009564DD">
      <w:pPr>
        <w:tabs>
          <w:tab w:val="left" w:pos="1212"/>
        </w:tabs>
        <w:jc w:val="both"/>
        <w:rPr>
          <w:rFonts w:cstheme="minorHAnsi"/>
          <w:b/>
          <w:bCs/>
          <w:sz w:val="36"/>
          <w:szCs w:val="36"/>
          <w:lang w:val="en-US"/>
        </w:rPr>
      </w:pPr>
      <w:r w:rsidRPr="002E65D8">
        <w:rPr>
          <w:rFonts w:cstheme="minorHAnsi"/>
          <w:b/>
          <w:bCs/>
          <w:sz w:val="36"/>
          <w:szCs w:val="36"/>
          <w:lang w:val="en-US"/>
        </w:rPr>
        <w:lastRenderedPageBreak/>
        <w:t>Delivery Requirements:</w:t>
      </w:r>
    </w:p>
    <w:p w14:paraId="15F9D4B2" w14:textId="77777777" w:rsidR="002E65D8" w:rsidRPr="002E65D8" w:rsidRDefault="002E65D8" w:rsidP="009564DD">
      <w:pPr>
        <w:tabs>
          <w:tab w:val="left" w:pos="1212"/>
        </w:tabs>
        <w:jc w:val="both"/>
        <w:rPr>
          <w:rFonts w:cstheme="minorHAnsi"/>
          <w:sz w:val="36"/>
          <w:szCs w:val="36"/>
          <w:lang w:val="en-US"/>
        </w:rPr>
      </w:pPr>
      <w:r w:rsidRPr="002E65D8">
        <w:rPr>
          <w:rFonts w:cstheme="minorHAnsi"/>
          <w:sz w:val="36"/>
          <w:szCs w:val="36"/>
          <w:lang w:val="en-US"/>
        </w:rPr>
        <w:t>The entire e-commerce platform project is expected to be delivered within a timeframe of six months. Regular evaluations by the project guide will be conducted on a weekly basis to monitor progress and ensure adherence to project timelines.</w:t>
      </w:r>
    </w:p>
    <w:p w14:paraId="622D8B65" w14:textId="0BB482AC" w:rsidR="00943E73" w:rsidRDefault="002E65D8" w:rsidP="009564DD">
      <w:pPr>
        <w:tabs>
          <w:tab w:val="left" w:pos="1212"/>
        </w:tabs>
        <w:jc w:val="both"/>
        <w:rPr>
          <w:rFonts w:cstheme="minorHAnsi"/>
          <w:sz w:val="36"/>
          <w:szCs w:val="36"/>
          <w:lang w:val="en-US"/>
        </w:rPr>
      </w:pPr>
      <w:r w:rsidRPr="002E65D8">
        <w:rPr>
          <w:rFonts w:cstheme="minorHAnsi"/>
          <w:sz w:val="36"/>
          <w:szCs w:val="36"/>
          <w:lang w:val="en-US"/>
        </w:rPr>
        <w:t>These non-functional requirements set the foundation for the development and implementation of the comprehensive e-commerce platform for online book sales, focusing on efficiency, reliability, usability, and organizational aspects to deliver a high-quality solution within the specified timeframe.</w:t>
      </w:r>
    </w:p>
    <w:p w14:paraId="02AB9660" w14:textId="2CA0AD05" w:rsidR="00483888" w:rsidRPr="001B319C" w:rsidRDefault="00C43CE6" w:rsidP="009564DD">
      <w:pPr>
        <w:tabs>
          <w:tab w:val="left" w:pos="1212"/>
        </w:tabs>
        <w:jc w:val="both"/>
        <w:rPr>
          <w:rFonts w:cstheme="minorHAnsi"/>
          <w:b/>
          <w:bCs/>
          <w:color w:val="4472C4" w:themeColor="accent1"/>
          <w:sz w:val="44"/>
          <w:szCs w:val="44"/>
          <w:u w:val="single"/>
          <w:lang w:val="en-US"/>
        </w:rPr>
      </w:pPr>
      <w:r w:rsidRPr="001B319C">
        <w:rPr>
          <w:rFonts w:cstheme="minorHAnsi"/>
          <w:b/>
          <w:bCs/>
          <w:color w:val="4472C4" w:themeColor="accent1"/>
          <w:sz w:val="44"/>
          <w:szCs w:val="44"/>
          <w:u w:val="single"/>
          <w:lang w:val="en-US"/>
        </w:rPr>
        <w:t>2</w:t>
      </w:r>
      <w:r w:rsidR="00A467FE" w:rsidRPr="001B319C">
        <w:rPr>
          <w:rFonts w:cstheme="minorHAnsi"/>
          <w:b/>
          <w:bCs/>
          <w:color w:val="4472C4" w:themeColor="accent1"/>
          <w:sz w:val="44"/>
          <w:szCs w:val="44"/>
          <w:u w:val="single"/>
          <w:lang w:val="en-US"/>
        </w:rPr>
        <w:t>.1.3.2 FUNCTIONAL REQUIREMENTS</w:t>
      </w:r>
    </w:p>
    <w:p w14:paraId="3B723432" w14:textId="77777777" w:rsidR="004166BA" w:rsidRPr="004166BA" w:rsidRDefault="004166BA" w:rsidP="009564DD">
      <w:pPr>
        <w:tabs>
          <w:tab w:val="left" w:pos="1212"/>
        </w:tabs>
        <w:jc w:val="both"/>
        <w:rPr>
          <w:rFonts w:cstheme="minorHAnsi"/>
          <w:b/>
          <w:bCs/>
          <w:sz w:val="36"/>
          <w:szCs w:val="36"/>
          <w:lang w:val="en-US"/>
        </w:rPr>
      </w:pPr>
      <w:r w:rsidRPr="004166BA">
        <w:rPr>
          <w:rFonts w:cstheme="minorHAnsi"/>
          <w:b/>
          <w:bCs/>
          <w:sz w:val="36"/>
          <w:szCs w:val="36"/>
          <w:lang w:val="en-US"/>
        </w:rPr>
        <w:t>1. User Management:</w:t>
      </w:r>
    </w:p>
    <w:p w14:paraId="27493603" w14:textId="77777777" w:rsidR="004166BA" w:rsidRPr="004166BA" w:rsidRDefault="004166BA" w:rsidP="009564DD">
      <w:pPr>
        <w:tabs>
          <w:tab w:val="left" w:pos="1212"/>
        </w:tabs>
        <w:jc w:val="both"/>
        <w:rPr>
          <w:rFonts w:cstheme="minorHAnsi"/>
          <w:b/>
          <w:bCs/>
          <w:sz w:val="36"/>
          <w:szCs w:val="36"/>
          <w:lang w:val="en-US"/>
        </w:rPr>
      </w:pPr>
      <w:r w:rsidRPr="004166BA">
        <w:rPr>
          <w:rFonts w:cstheme="minorHAnsi"/>
          <w:b/>
          <w:bCs/>
          <w:sz w:val="36"/>
          <w:szCs w:val="36"/>
          <w:lang w:val="en-US"/>
        </w:rPr>
        <w:t>1.1 User Registration:</w:t>
      </w:r>
    </w:p>
    <w:p w14:paraId="3EA9CE62" w14:textId="77777777" w:rsidR="004166BA" w:rsidRPr="004166BA" w:rsidRDefault="004166BA" w:rsidP="009564DD">
      <w:pPr>
        <w:tabs>
          <w:tab w:val="left" w:pos="1212"/>
        </w:tabs>
        <w:jc w:val="both"/>
        <w:rPr>
          <w:rFonts w:cstheme="minorHAnsi"/>
          <w:sz w:val="36"/>
          <w:szCs w:val="36"/>
          <w:lang w:val="en-US"/>
        </w:rPr>
      </w:pPr>
      <w:r w:rsidRPr="004166BA">
        <w:rPr>
          <w:rFonts w:cstheme="minorHAnsi"/>
          <w:sz w:val="36"/>
          <w:szCs w:val="36"/>
          <w:lang w:val="en-US"/>
        </w:rPr>
        <w:t>Users shall be able to register for an account by providing necessary information, including name, email address, and password.</w:t>
      </w:r>
    </w:p>
    <w:p w14:paraId="135F4F69" w14:textId="77777777" w:rsidR="004166BA" w:rsidRPr="004166BA" w:rsidRDefault="004166BA" w:rsidP="009564DD">
      <w:pPr>
        <w:tabs>
          <w:tab w:val="left" w:pos="1212"/>
        </w:tabs>
        <w:jc w:val="both"/>
        <w:rPr>
          <w:rFonts w:cstheme="minorHAnsi"/>
          <w:sz w:val="36"/>
          <w:szCs w:val="36"/>
          <w:lang w:val="en-US"/>
        </w:rPr>
      </w:pPr>
      <w:r w:rsidRPr="004166BA">
        <w:rPr>
          <w:rFonts w:cstheme="minorHAnsi"/>
          <w:sz w:val="36"/>
          <w:szCs w:val="36"/>
          <w:lang w:val="en-US"/>
        </w:rPr>
        <w:t>The system shall verify the uniqueness of the email address during registration.</w:t>
      </w:r>
    </w:p>
    <w:p w14:paraId="4A761F66" w14:textId="77777777" w:rsidR="004166BA" w:rsidRPr="004166BA" w:rsidRDefault="004166BA" w:rsidP="009564DD">
      <w:pPr>
        <w:tabs>
          <w:tab w:val="left" w:pos="1212"/>
        </w:tabs>
        <w:jc w:val="both"/>
        <w:rPr>
          <w:rFonts w:cstheme="minorHAnsi"/>
          <w:sz w:val="36"/>
          <w:szCs w:val="36"/>
          <w:lang w:val="en-US"/>
        </w:rPr>
      </w:pPr>
      <w:r w:rsidRPr="004166BA">
        <w:rPr>
          <w:rFonts w:cstheme="minorHAnsi"/>
          <w:sz w:val="36"/>
          <w:szCs w:val="36"/>
          <w:lang w:val="en-US"/>
        </w:rPr>
        <w:t>Upon successful registration, users shall receive a confirmation email.</w:t>
      </w:r>
    </w:p>
    <w:p w14:paraId="309F64FF" w14:textId="77777777" w:rsidR="004166BA" w:rsidRPr="004166BA" w:rsidRDefault="004166BA" w:rsidP="009564DD">
      <w:pPr>
        <w:tabs>
          <w:tab w:val="left" w:pos="1212"/>
        </w:tabs>
        <w:jc w:val="both"/>
        <w:rPr>
          <w:rFonts w:cstheme="minorHAnsi"/>
          <w:b/>
          <w:bCs/>
          <w:sz w:val="36"/>
          <w:szCs w:val="36"/>
          <w:lang w:val="en-US"/>
        </w:rPr>
      </w:pPr>
      <w:r w:rsidRPr="004166BA">
        <w:rPr>
          <w:rFonts w:cstheme="minorHAnsi"/>
          <w:b/>
          <w:bCs/>
          <w:sz w:val="36"/>
          <w:szCs w:val="36"/>
          <w:lang w:val="en-US"/>
        </w:rPr>
        <w:t>1.2 User Authentication:</w:t>
      </w:r>
    </w:p>
    <w:p w14:paraId="6DF2556A" w14:textId="77777777" w:rsidR="004166BA" w:rsidRPr="004166BA" w:rsidRDefault="004166BA" w:rsidP="009564DD">
      <w:pPr>
        <w:tabs>
          <w:tab w:val="left" w:pos="1212"/>
        </w:tabs>
        <w:jc w:val="both"/>
        <w:rPr>
          <w:rFonts w:cstheme="minorHAnsi"/>
          <w:sz w:val="36"/>
          <w:szCs w:val="36"/>
          <w:lang w:val="en-US"/>
        </w:rPr>
      </w:pPr>
      <w:r w:rsidRPr="004166BA">
        <w:rPr>
          <w:rFonts w:cstheme="minorHAnsi"/>
          <w:sz w:val="36"/>
          <w:szCs w:val="36"/>
          <w:lang w:val="en-US"/>
        </w:rPr>
        <w:t>Registered users shall be able to log in using their email address and password.</w:t>
      </w:r>
    </w:p>
    <w:p w14:paraId="04C3A7FE" w14:textId="77777777" w:rsidR="004166BA" w:rsidRPr="004166BA" w:rsidRDefault="004166BA" w:rsidP="009564DD">
      <w:pPr>
        <w:tabs>
          <w:tab w:val="left" w:pos="1212"/>
        </w:tabs>
        <w:jc w:val="both"/>
        <w:rPr>
          <w:rFonts w:cstheme="minorHAnsi"/>
          <w:sz w:val="36"/>
          <w:szCs w:val="36"/>
          <w:lang w:val="en-US"/>
        </w:rPr>
      </w:pPr>
      <w:r w:rsidRPr="004166BA">
        <w:rPr>
          <w:rFonts w:cstheme="minorHAnsi"/>
          <w:sz w:val="36"/>
          <w:szCs w:val="36"/>
          <w:lang w:val="en-US"/>
        </w:rPr>
        <w:t>The system shall authenticate users' credentials before granting access to account features.</w:t>
      </w:r>
    </w:p>
    <w:p w14:paraId="61105EB6" w14:textId="77777777" w:rsidR="004166BA" w:rsidRPr="004166BA" w:rsidRDefault="004166BA" w:rsidP="009564DD">
      <w:pPr>
        <w:tabs>
          <w:tab w:val="left" w:pos="1212"/>
        </w:tabs>
        <w:jc w:val="both"/>
        <w:rPr>
          <w:rFonts w:cstheme="minorHAnsi"/>
          <w:b/>
          <w:bCs/>
          <w:sz w:val="36"/>
          <w:szCs w:val="36"/>
          <w:lang w:val="en-US"/>
        </w:rPr>
      </w:pPr>
      <w:r w:rsidRPr="004166BA">
        <w:rPr>
          <w:rFonts w:cstheme="minorHAnsi"/>
          <w:b/>
          <w:bCs/>
          <w:sz w:val="36"/>
          <w:szCs w:val="36"/>
          <w:lang w:val="en-US"/>
        </w:rPr>
        <w:t>2. Product Management:</w:t>
      </w:r>
    </w:p>
    <w:p w14:paraId="4C0E6919" w14:textId="77777777" w:rsidR="004166BA" w:rsidRPr="004166BA" w:rsidRDefault="004166BA" w:rsidP="009564DD">
      <w:pPr>
        <w:tabs>
          <w:tab w:val="left" w:pos="1212"/>
        </w:tabs>
        <w:jc w:val="both"/>
        <w:rPr>
          <w:rFonts w:cstheme="minorHAnsi"/>
          <w:b/>
          <w:bCs/>
          <w:sz w:val="36"/>
          <w:szCs w:val="36"/>
          <w:lang w:val="en-US"/>
        </w:rPr>
      </w:pPr>
      <w:r w:rsidRPr="004166BA">
        <w:rPr>
          <w:rFonts w:cstheme="minorHAnsi"/>
          <w:b/>
          <w:bCs/>
          <w:sz w:val="36"/>
          <w:szCs w:val="36"/>
          <w:lang w:val="en-US"/>
        </w:rPr>
        <w:t>2.1 Add New Books:</w:t>
      </w:r>
    </w:p>
    <w:p w14:paraId="5FE2BD05" w14:textId="77777777" w:rsidR="004166BA" w:rsidRPr="004166BA" w:rsidRDefault="004166BA" w:rsidP="009564DD">
      <w:pPr>
        <w:tabs>
          <w:tab w:val="left" w:pos="1212"/>
        </w:tabs>
        <w:jc w:val="both"/>
        <w:rPr>
          <w:rFonts w:cstheme="minorHAnsi"/>
          <w:sz w:val="36"/>
          <w:szCs w:val="36"/>
          <w:lang w:val="en-US"/>
        </w:rPr>
      </w:pPr>
      <w:r w:rsidRPr="004166BA">
        <w:rPr>
          <w:rFonts w:cstheme="minorHAnsi"/>
          <w:sz w:val="36"/>
          <w:szCs w:val="36"/>
          <w:lang w:val="en-US"/>
        </w:rPr>
        <w:lastRenderedPageBreak/>
        <w:t>Admin users shall have the ability to add new books to the platform.</w:t>
      </w:r>
    </w:p>
    <w:p w14:paraId="187A59F6" w14:textId="77777777" w:rsidR="004166BA" w:rsidRPr="004166BA" w:rsidRDefault="004166BA" w:rsidP="009564DD">
      <w:pPr>
        <w:tabs>
          <w:tab w:val="left" w:pos="1212"/>
        </w:tabs>
        <w:jc w:val="both"/>
        <w:rPr>
          <w:rFonts w:cstheme="minorHAnsi"/>
          <w:sz w:val="36"/>
          <w:szCs w:val="36"/>
          <w:lang w:val="en-US"/>
        </w:rPr>
      </w:pPr>
      <w:r w:rsidRPr="004166BA">
        <w:rPr>
          <w:rFonts w:cstheme="minorHAnsi"/>
          <w:sz w:val="36"/>
          <w:szCs w:val="36"/>
          <w:lang w:val="en-US"/>
        </w:rPr>
        <w:t>The system shall require mandatory fields such as book title, author, ISBN, description, price, and quantity.</w:t>
      </w:r>
    </w:p>
    <w:p w14:paraId="28D9F07C" w14:textId="77777777" w:rsidR="004166BA" w:rsidRPr="004166BA" w:rsidRDefault="004166BA" w:rsidP="009564DD">
      <w:pPr>
        <w:tabs>
          <w:tab w:val="left" w:pos="1212"/>
        </w:tabs>
        <w:jc w:val="both"/>
        <w:rPr>
          <w:rFonts w:cstheme="minorHAnsi"/>
          <w:sz w:val="36"/>
          <w:szCs w:val="36"/>
          <w:lang w:val="en-US"/>
        </w:rPr>
      </w:pPr>
      <w:r w:rsidRPr="004166BA">
        <w:rPr>
          <w:rFonts w:cstheme="minorHAnsi"/>
          <w:sz w:val="36"/>
          <w:szCs w:val="36"/>
          <w:lang w:val="en-US"/>
        </w:rPr>
        <w:t>Duplicate ISBNs shall not be allowed for new book entries.</w:t>
      </w:r>
    </w:p>
    <w:p w14:paraId="4BEB8EC7" w14:textId="77777777" w:rsidR="004166BA" w:rsidRPr="004166BA" w:rsidRDefault="004166BA" w:rsidP="009564DD">
      <w:pPr>
        <w:tabs>
          <w:tab w:val="left" w:pos="1212"/>
        </w:tabs>
        <w:jc w:val="both"/>
        <w:rPr>
          <w:rFonts w:cstheme="minorHAnsi"/>
          <w:b/>
          <w:bCs/>
          <w:sz w:val="36"/>
          <w:szCs w:val="36"/>
          <w:lang w:val="en-US"/>
        </w:rPr>
      </w:pPr>
      <w:r w:rsidRPr="004166BA">
        <w:rPr>
          <w:rFonts w:cstheme="minorHAnsi"/>
          <w:b/>
          <w:bCs/>
          <w:sz w:val="36"/>
          <w:szCs w:val="36"/>
          <w:lang w:val="en-US"/>
        </w:rPr>
        <w:t>2.2 Search and Filter Books:</w:t>
      </w:r>
    </w:p>
    <w:p w14:paraId="26D137F2" w14:textId="77777777" w:rsidR="004166BA" w:rsidRPr="004166BA" w:rsidRDefault="004166BA" w:rsidP="009564DD">
      <w:pPr>
        <w:tabs>
          <w:tab w:val="left" w:pos="1212"/>
        </w:tabs>
        <w:jc w:val="both"/>
        <w:rPr>
          <w:rFonts w:cstheme="minorHAnsi"/>
          <w:sz w:val="36"/>
          <w:szCs w:val="36"/>
          <w:lang w:val="en-US"/>
        </w:rPr>
      </w:pPr>
      <w:r w:rsidRPr="004166BA">
        <w:rPr>
          <w:rFonts w:cstheme="minorHAnsi"/>
          <w:sz w:val="36"/>
          <w:szCs w:val="36"/>
          <w:lang w:val="en-US"/>
        </w:rPr>
        <w:t>Users shall be able to search for books based on various criteria such as title, author, genre, ISBN, etc.</w:t>
      </w:r>
    </w:p>
    <w:p w14:paraId="435BF59D" w14:textId="77777777" w:rsidR="004166BA" w:rsidRPr="004166BA" w:rsidRDefault="004166BA" w:rsidP="009564DD">
      <w:pPr>
        <w:tabs>
          <w:tab w:val="left" w:pos="1212"/>
        </w:tabs>
        <w:jc w:val="both"/>
        <w:rPr>
          <w:rFonts w:cstheme="minorHAnsi"/>
          <w:sz w:val="36"/>
          <w:szCs w:val="36"/>
          <w:lang w:val="en-US"/>
        </w:rPr>
      </w:pPr>
      <w:r w:rsidRPr="004166BA">
        <w:rPr>
          <w:rFonts w:cstheme="minorHAnsi"/>
          <w:sz w:val="36"/>
          <w:szCs w:val="36"/>
          <w:lang w:val="en-US"/>
        </w:rPr>
        <w:t>The system shall provide filters for refining search results by category, price range, rating, etc.</w:t>
      </w:r>
    </w:p>
    <w:p w14:paraId="39EA5271" w14:textId="77777777" w:rsidR="004166BA" w:rsidRPr="004166BA" w:rsidRDefault="004166BA" w:rsidP="009564DD">
      <w:pPr>
        <w:tabs>
          <w:tab w:val="left" w:pos="1212"/>
        </w:tabs>
        <w:jc w:val="both"/>
        <w:rPr>
          <w:rFonts w:cstheme="minorHAnsi"/>
          <w:sz w:val="36"/>
          <w:szCs w:val="36"/>
          <w:lang w:val="en-US"/>
        </w:rPr>
      </w:pPr>
      <w:r w:rsidRPr="004166BA">
        <w:rPr>
          <w:rFonts w:cstheme="minorHAnsi"/>
          <w:sz w:val="36"/>
          <w:szCs w:val="36"/>
          <w:lang w:val="en-US"/>
        </w:rPr>
        <w:t>Search results shall be displayed in a user-friendly manner, with options for sorting.</w:t>
      </w:r>
    </w:p>
    <w:p w14:paraId="6D697AAF" w14:textId="77777777" w:rsidR="004166BA" w:rsidRPr="004166BA" w:rsidRDefault="004166BA" w:rsidP="009564DD">
      <w:pPr>
        <w:tabs>
          <w:tab w:val="left" w:pos="1212"/>
        </w:tabs>
        <w:jc w:val="both"/>
        <w:rPr>
          <w:rFonts w:cstheme="minorHAnsi"/>
          <w:b/>
          <w:bCs/>
          <w:sz w:val="36"/>
          <w:szCs w:val="36"/>
          <w:lang w:val="en-US"/>
        </w:rPr>
      </w:pPr>
      <w:r w:rsidRPr="004166BA">
        <w:rPr>
          <w:rFonts w:cstheme="minorHAnsi"/>
          <w:b/>
          <w:bCs/>
          <w:sz w:val="36"/>
          <w:szCs w:val="36"/>
          <w:lang w:val="en-US"/>
        </w:rPr>
        <w:t>3. Shopping Cart and Checkout:</w:t>
      </w:r>
    </w:p>
    <w:p w14:paraId="02949047" w14:textId="77777777" w:rsidR="004166BA" w:rsidRPr="004166BA" w:rsidRDefault="004166BA" w:rsidP="009564DD">
      <w:pPr>
        <w:tabs>
          <w:tab w:val="left" w:pos="1212"/>
        </w:tabs>
        <w:jc w:val="both"/>
        <w:rPr>
          <w:rFonts w:cstheme="minorHAnsi"/>
          <w:b/>
          <w:bCs/>
          <w:sz w:val="36"/>
          <w:szCs w:val="36"/>
          <w:lang w:val="en-US"/>
        </w:rPr>
      </w:pPr>
      <w:r w:rsidRPr="004166BA">
        <w:rPr>
          <w:rFonts w:cstheme="minorHAnsi"/>
          <w:b/>
          <w:bCs/>
          <w:sz w:val="36"/>
          <w:szCs w:val="36"/>
          <w:lang w:val="en-US"/>
        </w:rPr>
        <w:t>3.1 Add to Cart:</w:t>
      </w:r>
    </w:p>
    <w:p w14:paraId="186F9B48" w14:textId="77777777" w:rsidR="004166BA" w:rsidRPr="004166BA" w:rsidRDefault="004166BA" w:rsidP="009564DD">
      <w:pPr>
        <w:tabs>
          <w:tab w:val="left" w:pos="1212"/>
        </w:tabs>
        <w:jc w:val="both"/>
        <w:rPr>
          <w:rFonts w:cstheme="minorHAnsi"/>
          <w:sz w:val="36"/>
          <w:szCs w:val="36"/>
          <w:lang w:val="en-US"/>
        </w:rPr>
      </w:pPr>
      <w:r w:rsidRPr="004166BA">
        <w:rPr>
          <w:rFonts w:cstheme="minorHAnsi"/>
          <w:sz w:val="36"/>
          <w:szCs w:val="36"/>
          <w:lang w:val="en-US"/>
        </w:rPr>
        <w:t>Users shall be able to add books to their shopping cart from the product listing or book details page.</w:t>
      </w:r>
    </w:p>
    <w:p w14:paraId="0CA4E870" w14:textId="77777777" w:rsidR="004166BA" w:rsidRPr="004166BA" w:rsidRDefault="004166BA" w:rsidP="009564DD">
      <w:pPr>
        <w:tabs>
          <w:tab w:val="left" w:pos="1212"/>
        </w:tabs>
        <w:jc w:val="both"/>
        <w:rPr>
          <w:rFonts w:cstheme="minorHAnsi"/>
          <w:sz w:val="36"/>
          <w:szCs w:val="36"/>
          <w:lang w:val="en-US"/>
        </w:rPr>
      </w:pPr>
      <w:r w:rsidRPr="004166BA">
        <w:rPr>
          <w:rFonts w:cstheme="minorHAnsi"/>
          <w:sz w:val="36"/>
          <w:szCs w:val="36"/>
          <w:lang w:val="en-US"/>
        </w:rPr>
        <w:t>The system shall update the cart dynamically to reflect added items and total cost.</w:t>
      </w:r>
    </w:p>
    <w:p w14:paraId="2D75BB8C" w14:textId="77777777" w:rsidR="004166BA" w:rsidRPr="004166BA" w:rsidRDefault="004166BA" w:rsidP="009564DD">
      <w:pPr>
        <w:tabs>
          <w:tab w:val="left" w:pos="1212"/>
        </w:tabs>
        <w:jc w:val="both"/>
        <w:rPr>
          <w:rFonts w:cstheme="minorHAnsi"/>
          <w:b/>
          <w:bCs/>
          <w:sz w:val="36"/>
          <w:szCs w:val="36"/>
          <w:lang w:val="en-US"/>
        </w:rPr>
      </w:pPr>
      <w:r w:rsidRPr="004166BA">
        <w:rPr>
          <w:rFonts w:cstheme="minorHAnsi"/>
          <w:b/>
          <w:bCs/>
          <w:sz w:val="36"/>
          <w:szCs w:val="36"/>
          <w:lang w:val="en-US"/>
        </w:rPr>
        <w:t>3.2 Modify Cart:</w:t>
      </w:r>
    </w:p>
    <w:p w14:paraId="18A8BFCE" w14:textId="77777777" w:rsidR="004166BA" w:rsidRPr="004166BA" w:rsidRDefault="004166BA" w:rsidP="009564DD">
      <w:pPr>
        <w:tabs>
          <w:tab w:val="left" w:pos="1212"/>
        </w:tabs>
        <w:jc w:val="both"/>
        <w:rPr>
          <w:rFonts w:cstheme="minorHAnsi"/>
          <w:sz w:val="36"/>
          <w:szCs w:val="36"/>
          <w:lang w:val="en-US"/>
        </w:rPr>
      </w:pPr>
      <w:r w:rsidRPr="004166BA">
        <w:rPr>
          <w:rFonts w:cstheme="minorHAnsi"/>
          <w:sz w:val="36"/>
          <w:szCs w:val="36"/>
          <w:lang w:val="en-US"/>
        </w:rPr>
        <w:t>Users shall have the ability to edit the quantity or remove items from their shopping cart.</w:t>
      </w:r>
    </w:p>
    <w:p w14:paraId="1CD3026D" w14:textId="77777777" w:rsidR="004166BA" w:rsidRPr="004166BA" w:rsidRDefault="004166BA" w:rsidP="009564DD">
      <w:pPr>
        <w:tabs>
          <w:tab w:val="left" w:pos="1212"/>
        </w:tabs>
        <w:jc w:val="both"/>
        <w:rPr>
          <w:rFonts w:cstheme="minorHAnsi"/>
          <w:sz w:val="36"/>
          <w:szCs w:val="36"/>
          <w:lang w:val="en-US"/>
        </w:rPr>
      </w:pPr>
      <w:r w:rsidRPr="004166BA">
        <w:rPr>
          <w:rFonts w:cstheme="minorHAnsi"/>
          <w:sz w:val="36"/>
          <w:szCs w:val="36"/>
          <w:lang w:val="en-US"/>
        </w:rPr>
        <w:t>Changes to the cart shall be reflected in real-time, updating the total cost accordingly.</w:t>
      </w:r>
    </w:p>
    <w:p w14:paraId="6610D91A" w14:textId="77777777" w:rsidR="004166BA" w:rsidRPr="004166BA" w:rsidRDefault="004166BA" w:rsidP="009564DD">
      <w:pPr>
        <w:tabs>
          <w:tab w:val="left" w:pos="1212"/>
        </w:tabs>
        <w:jc w:val="both"/>
        <w:rPr>
          <w:rFonts w:cstheme="minorHAnsi"/>
          <w:b/>
          <w:bCs/>
          <w:sz w:val="36"/>
          <w:szCs w:val="36"/>
          <w:lang w:val="en-US"/>
        </w:rPr>
      </w:pPr>
      <w:r w:rsidRPr="004166BA">
        <w:rPr>
          <w:rFonts w:cstheme="minorHAnsi"/>
          <w:b/>
          <w:bCs/>
          <w:sz w:val="36"/>
          <w:szCs w:val="36"/>
          <w:lang w:val="en-US"/>
        </w:rPr>
        <w:t>3.3 Checkout Process:</w:t>
      </w:r>
    </w:p>
    <w:p w14:paraId="2F659B8E" w14:textId="77777777" w:rsidR="004166BA" w:rsidRPr="004166BA" w:rsidRDefault="004166BA" w:rsidP="009564DD">
      <w:pPr>
        <w:tabs>
          <w:tab w:val="left" w:pos="1212"/>
        </w:tabs>
        <w:jc w:val="both"/>
        <w:rPr>
          <w:rFonts w:cstheme="minorHAnsi"/>
          <w:sz w:val="36"/>
          <w:szCs w:val="36"/>
          <w:lang w:val="en-US"/>
        </w:rPr>
      </w:pPr>
      <w:r w:rsidRPr="004166BA">
        <w:rPr>
          <w:rFonts w:cstheme="minorHAnsi"/>
          <w:sz w:val="36"/>
          <w:szCs w:val="36"/>
          <w:lang w:val="en-US"/>
        </w:rPr>
        <w:t>Users shall be guided through a secure checkout process to complete their purchase.</w:t>
      </w:r>
    </w:p>
    <w:p w14:paraId="680D59A5" w14:textId="77777777" w:rsidR="004166BA" w:rsidRPr="004166BA" w:rsidRDefault="004166BA" w:rsidP="009564DD">
      <w:pPr>
        <w:tabs>
          <w:tab w:val="left" w:pos="1212"/>
        </w:tabs>
        <w:jc w:val="both"/>
        <w:rPr>
          <w:rFonts w:cstheme="minorHAnsi"/>
          <w:sz w:val="36"/>
          <w:szCs w:val="36"/>
          <w:lang w:val="en-US"/>
        </w:rPr>
      </w:pPr>
      <w:r w:rsidRPr="004166BA">
        <w:rPr>
          <w:rFonts w:cstheme="minorHAnsi"/>
          <w:sz w:val="36"/>
          <w:szCs w:val="36"/>
          <w:lang w:val="en-US"/>
        </w:rPr>
        <w:t>The system shall require shipping and billing information from users.</w:t>
      </w:r>
    </w:p>
    <w:p w14:paraId="6334FE95" w14:textId="77777777" w:rsidR="004166BA" w:rsidRPr="004166BA" w:rsidRDefault="004166BA" w:rsidP="009564DD">
      <w:pPr>
        <w:tabs>
          <w:tab w:val="left" w:pos="1212"/>
        </w:tabs>
        <w:jc w:val="both"/>
        <w:rPr>
          <w:rFonts w:cstheme="minorHAnsi"/>
          <w:sz w:val="36"/>
          <w:szCs w:val="36"/>
          <w:lang w:val="en-US"/>
        </w:rPr>
      </w:pPr>
      <w:r w:rsidRPr="004166BA">
        <w:rPr>
          <w:rFonts w:cstheme="minorHAnsi"/>
          <w:sz w:val="36"/>
          <w:szCs w:val="36"/>
          <w:lang w:val="en-US"/>
        </w:rPr>
        <w:lastRenderedPageBreak/>
        <w:t>Users shall have the option to choose from available payment methods (credit/debit card, PayPal, etc.).</w:t>
      </w:r>
    </w:p>
    <w:p w14:paraId="03178CB3" w14:textId="77777777" w:rsidR="004166BA" w:rsidRPr="004166BA" w:rsidRDefault="004166BA" w:rsidP="009564DD">
      <w:pPr>
        <w:tabs>
          <w:tab w:val="left" w:pos="1212"/>
        </w:tabs>
        <w:jc w:val="both"/>
        <w:rPr>
          <w:rFonts w:cstheme="minorHAnsi"/>
          <w:sz w:val="36"/>
          <w:szCs w:val="36"/>
          <w:lang w:val="en-US"/>
        </w:rPr>
      </w:pPr>
      <w:r w:rsidRPr="004166BA">
        <w:rPr>
          <w:rFonts w:cstheme="minorHAnsi"/>
          <w:sz w:val="36"/>
          <w:szCs w:val="36"/>
          <w:lang w:val="en-US"/>
        </w:rPr>
        <w:t>Upon successful completion of the checkout process, users shall receive a confirmation email with order details.</w:t>
      </w:r>
    </w:p>
    <w:p w14:paraId="397D5817" w14:textId="77777777" w:rsidR="004166BA" w:rsidRPr="004166BA" w:rsidRDefault="004166BA" w:rsidP="009564DD">
      <w:pPr>
        <w:tabs>
          <w:tab w:val="left" w:pos="1212"/>
        </w:tabs>
        <w:jc w:val="both"/>
        <w:rPr>
          <w:rFonts w:cstheme="minorHAnsi"/>
          <w:b/>
          <w:bCs/>
          <w:sz w:val="36"/>
          <w:szCs w:val="36"/>
          <w:lang w:val="en-US"/>
        </w:rPr>
      </w:pPr>
      <w:r w:rsidRPr="004166BA">
        <w:rPr>
          <w:rFonts w:cstheme="minorHAnsi"/>
          <w:b/>
          <w:bCs/>
          <w:sz w:val="36"/>
          <w:szCs w:val="36"/>
          <w:lang w:val="en-US"/>
        </w:rPr>
        <w:t>4. Order Management:</w:t>
      </w:r>
    </w:p>
    <w:p w14:paraId="66FECBCD" w14:textId="77777777" w:rsidR="00E6280C" w:rsidRPr="00E6280C" w:rsidRDefault="00E6280C" w:rsidP="009564DD">
      <w:pPr>
        <w:tabs>
          <w:tab w:val="left" w:pos="1212"/>
        </w:tabs>
        <w:jc w:val="both"/>
        <w:rPr>
          <w:rFonts w:cstheme="minorHAnsi"/>
          <w:b/>
          <w:bCs/>
          <w:sz w:val="36"/>
          <w:szCs w:val="36"/>
          <w:lang w:val="en-US"/>
        </w:rPr>
      </w:pPr>
      <w:r w:rsidRPr="00E6280C">
        <w:rPr>
          <w:rFonts w:cstheme="minorHAnsi"/>
          <w:b/>
          <w:bCs/>
          <w:sz w:val="36"/>
          <w:szCs w:val="36"/>
          <w:lang w:val="en-US"/>
        </w:rPr>
        <w:t>4.1 View Order History:</w:t>
      </w:r>
    </w:p>
    <w:p w14:paraId="57DD5A87" w14:textId="77777777" w:rsidR="00E6280C" w:rsidRPr="004166BA" w:rsidRDefault="00E6280C" w:rsidP="009564DD">
      <w:pPr>
        <w:tabs>
          <w:tab w:val="left" w:pos="1212"/>
        </w:tabs>
        <w:jc w:val="both"/>
        <w:rPr>
          <w:rFonts w:cstheme="minorHAnsi"/>
          <w:sz w:val="44"/>
          <w:szCs w:val="44"/>
          <w:lang w:val="en-US"/>
        </w:rPr>
      </w:pPr>
      <w:r w:rsidRPr="00E92447">
        <w:rPr>
          <w:rFonts w:cstheme="minorHAnsi"/>
          <w:sz w:val="36"/>
          <w:szCs w:val="36"/>
          <w:lang w:val="en-US"/>
        </w:rPr>
        <w:t>Registered users shall be able to view their order history, including past purchases, order</w:t>
      </w:r>
      <w:r w:rsidRPr="004166BA">
        <w:rPr>
          <w:rFonts w:cstheme="minorHAnsi"/>
          <w:sz w:val="36"/>
          <w:szCs w:val="36"/>
          <w:lang w:val="en-US"/>
        </w:rPr>
        <w:t xml:space="preserve"> status, and tracking infor</w:t>
      </w:r>
      <w:r w:rsidRPr="004166BA">
        <w:rPr>
          <w:rFonts w:cstheme="minorHAnsi"/>
          <w:sz w:val="44"/>
          <w:szCs w:val="44"/>
          <w:lang w:val="en-US"/>
        </w:rPr>
        <w:t>mation.</w:t>
      </w:r>
    </w:p>
    <w:p w14:paraId="5D5EA61A" w14:textId="77777777" w:rsidR="00D06F72" w:rsidRPr="00BF5126" w:rsidRDefault="00D06F72" w:rsidP="009564DD">
      <w:pPr>
        <w:tabs>
          <w:tab w:val="left" w:pos="1212"/>
        </w:tabs>
        <w:jc w:val="both"/>
        <w:rPr>
          <w:b/>
          <w:bCs/>
          <w:color w:val="4472C4" w:themeColor="accent1"/>
          <w:sz w:val="44"/>
          <w:szCs w:val="44"/>
          <w:u w:val="single"/>
        </w:rPr>
      </w:pPr>
      <w:r w:rsidRPr="00BF5126">
        <w:rPr>
          <w:b/>
          <w:bCs/>
          <w:color w:val="4472C4" w:themeColor="accent1"/>
          <w:sz w:val="44"/>
          <w:szCs w:val="44"/>
          <w:u w:val="single"/>
        </w:rPr>
        <w:t>2.1.4 SOFTWARE AND HARDWARE REQUIREMENTS</w:t>
      </w:r>
    </w:p>
    <w:p w14:paraId="3E329806" w14:textId="77777777" w:rsidR="00B10368" w:rsidRPr="00B10368" w:rsidRDefault="00B10368" w:rsidP="009564DD">
      <w:pPr>
        <w:tabs>
          <w:tab w:val="left" w:pos="1212"/>
        </w:tabs>
        <w:jc w:val="both"/>
        <w:rPr>
          <w:b/>
          <w:bCs/>
          <w:sz w:val="36"/>
          <w:szCs w:val="36"/>
        </w:rPr>
      </w:pPr>
      <w:r w:rsidRPr="00B10368">
        <w:rPr>
          <w:b/>
          <w:bCs/>
          <w:sz w:val="36"/>
          <w:szCs w:val="36"/>
        </w:rPr>
        <w:t>Software Requirements:</w:t>
      </w:r>
    </w:p>
    <w:p w14:paraId="103BB7FA" w14:textId="4617294D" w:rsidR="00B10368" w:rsidRPr="00B10368" w:rsidRDefault="00B10368" w:rsidP="009564DD">
      <w:pPr>
        <w:tabs>
          <w:tab w:val="left" w:pos="1212"/>
        </w:tabs>
        <w:jc w:val="both"/>
        <w:rPr>
          <w:b/>
          <w:bCs/>
          <w:sz w:val="36"/>
          <w:szCs w:val="36"/>
        </w:rPr>
      </w:pPr>
      <w:r w:rsidRPr="00B10368">
        <w:rPr>
          <w:b/>
          <w:bCs/>
          <w:sz w:val="36"/>
          <w:szCs w:val="36"/>
        </w:rPr>
        <w:t>Operating System:</w:t>
      </w:r>
    </w:p>
    <w:p w14:paraId="5E0DA60B" w14:textId="77777777" w:rsidR="00B10368" w:rsidRPr="00B10368" w:rsidRDefault="00B10368" w:rsidP="009564DD">
      <w:pPr>
        <w:tabs>
          <w:tab w:val="left" w:pos="1212"/>
        </w:tabs>
        <w:jc w:val="both"/>
        <w:rPr>
          <w:sz w:val="36"/>
          <w:szCs w:val="36"/>
        </w:rPr>
      </w:pPr>
      <w:r w:rsidRPr="00B10368">
        <w:rPr>
          <w:sz w:val="36"/>
          <w:szCs w:val="36"/>
        </w:rPr>
        <w:t>Linux, preferably Ubuntu Server or CentOS, for hosting the web server.</w:t>
      </w:r>
    </w:p>
    <w:p w14:paraId="60089473" w14:textId="594C5D19" w:rsidR="00B10368" w:rsidRPr="00B10368" w:rsidRDefault="00B10368" w:rsidP="009564DD">
      <w:pPr>
        <w:tabs>
          <w:tab w:val="left" w:pos="1212"/>
        </w:tabs>
        <w:jc w:val="both"/>
        <w:rPr>
          <w:b/>
          <w:bCs/>
          <w:sz w:val="36"/>
          <w:szCs w:val="36"/>
        </w:rPr>
      </w:pPr>
      <w:r w:rsidRPr="00B10368">
        <w:rPr>
          <w:b/>
          <w:bCs/>
          <w:sz w:val="36"/>
          <w:szCs w:val="36"/>
        </w:rPr>
        <w:t>Web Server:</w:t>
      </w:r>
    </w:p>
    <w:p w14:paraId="4433F81D" w14:textId="77777777" w:rsidR="00B10368" w:rsidRPr="00B10368" w:rsidRDefault="00B10368" w:rsidP="009564DD">
      <w:pPr>
        <w:tabs>
          <w:tab w:val="left" w:pos="1212"/>
        </w:tabs>
        <w:jc w:val="both"/>
        <w:rPr>
          <w:sz w:val="36"/>
          <w:szCs w:val="36"/>
        </w:rPr>
      </w:pPr>
      <w:r w:rsidRPr="00B10368">
        <w:rPr>
          <w:sz w:val="36"/>
          <w:szCs w:val="36"/>
        </w:rPr>
        <w:t>Apache or Nginx to serve web pages to users.</w:t>
      </w:r>
    </w:p>
    <w:p w14:paraId="6F08696D" w14:textId="5AACDEB9" w:rsidR="00B10368" w:rsidRPr="00B10368" w:rsidRDefault="00B10368" w:rsidP="009564DD">
      <w:pPr>
        <w:tabs>
          <w:tab w:val="left" w:pos="1212"/>
        </w:tabs>
        <w:jc w:val="both"/>
        <w:rPr>
          <w:sz w:val="36"/>
          <w:szCs w:val="36"/>
        </w:rPr>
      </w:pPr>
      <w:r w:rsidRPr="00B10368">
        <w:rPr>
          <w:b/>
          <w:bCs/>
          <w:sz w:val="36"/>
          <w:szCs w:val="36"/>
        </w:rPr>
        <w:t>Database Management System</w:t>
      </w:r>
      <w:r w:rsidRPr="00B10368">
        <w:rPr>
          <w:sz w:val="36"/>
          <w:szCs w:val="36"/>
        </w:rPr>
        <w:t>:</w:t>
      </w:r>
    </w:p>
    <w:p w14:paraId="30C16E37" w14:textId="77777777" w:rsidR="00B10368" w:rsidRPr="00B10368" w:rsidRDefault="00B10368" w:rsidP="009564DD">
      <w:pPr>
        <w:tabs>
          <w:tab w:val="left" w:pos="1212"/>
        </w:tabs>
        <w:jc w:val="both"/>
        <w:rPr>
          <w:sz w:val="36"/>
          <w:szCs w:val="36"/>
        </w:rPr>
      </w:pPr>
      <w:r w:rsidRPr="00B10368">
        <w:rPr>
          <w:sz w:val="36"/>
          <w:szCs w:val="36"/>
        </w:rPr>
        <w:t>MySQL or PostgreSQL for storing product information, user data, and order details.</w:t>
      </w:r>
    </w:p>
    <w:p w14:paraId="3727B312" w14:textId="3833AFC2" w:rsidR="00B10368" w:rsidRPr="00DE00D1" w:rsidRDefault="00B10368" w:rsidP="009564DD">
      <w:pPr>
        <w:tabs>
          <w:tab w:val="left" w:pos="1212"/>
        </w:tabs>
        <w:jc w:val="both"/>
        <w:rPr>
          <w:b/>
          <w:bCs/>
          <w:sz w:val="36"/>
          <w:szCs w:val="36"/>
        </w:rPr>
      </w:pPr>
      <w:r w:rsidRPr="00DE00D1">
        <w:rPr>
          <w:b/>
          <w:bCs/>
          <w:sz w:val="36"/>
          <w:szCs w:val="36"/>
        </w:rPr>
        <w:t>Programming Languages and Frameworks:</w:t>
      </w:r>
    </w:p>
    <w:p w14:paraId="090D916F" w14:textId="77777777" w:rsidR="00B10368" w:rsidRPr="00DE00D1" w:rsidRDefault="00B10368" w:rsidP="009564DD">
      <w:pPr>
        <w:tabs>
          <w:tab w:val="left" w:pos="1212"/>
        </w:tabs>
        <w:jc w:val="both"/>
        <w:rPr>
          <w:b/>
          <w:bCs/>
          <w:sz w:val="36"/>
          <w:szCs w:val="36"/>
        </w:rPr>
      </w:pPr>
      <w:r w:rsidRPr="00DE00D1">
        <w:rPr>
          <w:b/>
          <w:bCs/>
          <w:sz w:val="36"/>
          <w:szCs w:val="36"/>
        </w:rPr>
        <w:t>Frontend:</w:t>
      </w:r>
    </w:p>
    <w:p w14:paraId="68910545" w14:textId="77777777" w:rsidR="00B10368" w:rsidRPr="00B10368" w:rsidRDefault="00B10368" w:rsidP="009564DD">
      <w:pPr>
        <w:tabs>
          <w:tab w:val="left" w:pos="1212"/>
        </w:tabs>
        <w:jc w:val="both"/>
        <w:rPr>
          <w:sz w:val="36"/>
          <w:szCs w:val="36"/>
        </w:rPr>
      </w:pPr>
      <w:r w:rsidRPr="00B10368">
        <w:rPr>
          <w:sz w:val="36"/>
          <w:szCs w:val="36"/>
        </w:rPr>
        <w:t>HTML, CSS, JavaScript (ES6) for building user interfaces.</w:t>
      </w:r>
    </w:p>
    <w:p w14:paraId="1E841FE1" w14:textId="77777777" w:rsidR="00B10368" w:rsidRDefault="00B10368" w:rsidP="009564DD">
      <w:pPr>
        <w:tabs>
          <w:tab w:val="left" w:pos="1212"/>
        </w:tabs>
        <w:jc w:val="both"/>
        <w:rPr>
          <w:sz w:val="36"/>
          <w:szCs w:val="36"/>
        </w:rPr>
      </w:pPr>
      <w:r w:rsidRPr="00B10368">
        <w:rPr>
          <w:sz w:val="36"/>
          <w:szCs w:val="36"/>
        </w:rPr>
        <w:t>Frontend Frameworks like React.js or Vue.js for dynamic web application development.</w:t>
      </w:r>
    </w:p>
    <w:p w14:paraId="3E20D2E3" w14:textId="77777777" w:rsidR="00BF5126" w:rsidRPr="00B10368" w:rsidRDefault="00BF5126" w:rsidP="009564DD">
      <w:pPr>
        <w:tabs>
          <w:tab w:val="left" w:pos="1212"/>
        </w:tabs>
        <w:jc w:val="both"/>
        <w:rPr>
          <w:sz w:val="36"/>
          <w:szCs w:val="36"/>
        </w:rPr>
      </w:pPr>
    </w:p>
    <w:p w14:paraId="4DC7BF39" w14:textId="77777777" w:rsidR="00B10368" w:rsidRPr="00DE00D1" w:rsidRDefault="00B10368" w:rsidP="009564DD">
      <w:pPr>
        <w:tabs>
          <w:tab w:val="left" w:pos="1212"/>
        </w:tabs>
        <w:jc w:val="both"/>
        <w:rPr>
          <w:b/>
          <w:bCs/>
          <w:sz w:val="36"/>
          <w:szCs w:val="36"/>
        </w:rPr>
      </w:pPr>
      <w:r w:rsidRPr="00DE00D1">
        <w:rPr>
          <w:b/>
          <w:bCs/>
          <w:sz w:val="36"/>
          <w:szCs w:val="36"/>
        </w:rPr>
        <w:lastRenderedPageBreak/>
        <w:t>Backend:</w:t>
      </w:r>
    </w:p>
    <w:p w14:paraId="02FFC84D" w14:textId="77777777" w:rsidR="00B10368" w:rsidRPr="00B10368" w:rsidRDefault="00B10368" w:rsidP="009564DD">
      <w:pPr>
        <w:tabs>
          <w:tab w:val="left" w:pos="1212"/>
        </w:tabs>
        <w:jc w:val="both"/>
        <w:rPr>
          <w:sz w:val="36"/>
          <w:szCs w:val="36"/>
        </w:rPr>
      </w:pPr>
      <w:r w:rsidRPr="00B10368">
        <w:rPr>
          <w:sz w:val="36"/>
          <w:szCs w:val="36"/>
        </w:rPr>
        <w:t>Node.js, Python (with Django or Flask), or Ruby (with Ruby on Rails) for server-side logic.</w:t>
      </w:r>
    </w:p>
    <w:p w14:paraId="29B3D63D" w14:textId="77777777" w:rsidR="00B10368" w:rsidRPr="00DE00D1" w:rsidRDefault="00B10368" w:rsidP="009564DD">
      <w:pPr>
        <w:tabs>
          <w:tab w:val="left" w:pos="1212"/>
        </w:tabs>
        <w:jc w:val="both"/>
        <w:rPr>
          <w:b/>
          <w:bCs/>
          <w:sz w:val="36"/>
          <w:szCs w:val="36"/>
        </w:rPr>
      </w:pPr>
      <w:r w:rsidRPr="00DE00D1">
        <w:rPr>
          <w:b/>
          <w:bCs/>
          <w:sz w:val="36"/>
          <w:szCs w:val="36"/>
        </w:rPr>
        <w:t>Database:</w:t>
      </w:r>
    </w:p>
    <w:p w14:paraId="732EB8B4" w14:textId="77777777" w:rsidR="00B10368" w:rsidRDefault="00B10368" w:rsidP="009564DD">
      <w:pPr>
        <w:tabs>
          <w:tab w:val="left" w:pos="1212"/>
        </w:tabs>
        <w:jc w:val="both"/>
        <w:rPr>
          <w:sz w:val="36"/>
          <w:szCs w:val="36"/>
        </w:rPr>
      </w:pPr>
      <w:r w:rsidRPr="00B10368">
        <w:rPr>
          <w:sz w:val="36"/>
          <w:szCs w:val="36"/>
        </w:rPr>
        <w:t>Sequelize (for Node.js), Django ORM (for Python), or ActiveRecord (for Ruby) for interacting with the database.</w:t>
      </w:r>
    </w:p>
    <w:p w14:paraId="19AA6E0F" w14:textId="1B0A4819" w:rsidR="00B10368" w:rsidRPr="00DE00D1" w:rsidRDefault="00B10368" w:rsidP="009564DD">
      <w:pPr>
        <w:tabs>
          <w:tab w:val="left" w:pos="1212"/>
        </w:tabs>
        <w:jc w:val="both"/>
        <w:rPr>
          <w:b/>
          <w:bCs/>
          <w:sz w:val="36"/>
          <w:szCs w:val="36"/>
        </w:rPr>
      </w:pPr>
      <w:r w:rsidRPr="00DE00D1">
        <w:rPr>
          <w:b/>
          <w:bCs/>
          <w:sz w:val="36"/>
          <w:szCs w:val="36"/>
        </w:rPr>
        <w:t>Payment Gateway Integration:</w:t>
      </w:r>
    </w:p>
    <w:p w14:paraId="3A4CFAFC" w14:textId="77777777" w:rsidR="00B10368" w:rsidRPr="00B10368" w:rsidRDefault="00B10368" w:rsidP="009564DD">
      <w:pPr>
        <w:tabs>
          <w:tab w:val="left" w:pos="1212"/>
        </w:tabs>
        <w:jc w:val="both"/>
        <w:rPr>
          <w:sz w:val="36"/>
          <w:szCs w:val="36"/>
        </w:rPr>
      </w:pPr>
      <w:r w:rsidRPr="00B10368">
        <w:rPr>
          <w:sz w:val="36"/>
          <w:szCs w:val="36"/>
        </w:rPr>
        <w:t>Integration with payment gateways like PayPal, Stripe, or Square for processing online payments securely.</w:t>
      </w:r>
    </w:p>
    <w:p w14:paraId="1E4B179C" w14:textId="401C69DE" w:rsidR="00B10368" w:rsidRPr="009A7A95" w:rsidRDefault="00B10368" w:rsidP="009564DD">
      <w:pPr>
        <w:tabs>
          <w:tab w:val="left" w:pos="1212"/>
        </w:tabs>
        <w:jc w:val="both"/>
        <w:rPr>
          <w:b/>
          <w:bCs/>
          <w:sz w:val="36"/>
          <w:szCs w:val="36"/>
        </w:rPr>
      </w:pPr>
      <w:r w:rsidRPr="009A7A95">
        <w:rPr>
          <w:b/>
          <w:bCs/>
          <w:sz w:val="36"/>
          <w:szCs w:val="36"/>
        </w:rPr>
        <w:t>Security Measures:</w:t>
      </w:r>
    </w:p>
    <w:p w14:paraId="41D57119" w14:textId="77777777" w:rsidR="00B10368" w:rsidRPr="00B10368" w:rsidRDefault="00B10368" w:rsidP="009564DD">
      <w:pPr>
        <w:tabs>
          <w:tab w:val="left" w:pos="1212"/>
        </w:tabs>
        <w:jc w:val="both"/>
        <w:rPr>
          <w:sz w:val="36"/>
          <w:szCs w:val="36"/>
        </w:rPr>
      </w:pPr>
      <w:r w:rsidRPr="00B10368">
        <w:rPr>
          <w:sz w:val="36"/>
          <w:szCs w:val="36"/>
        </w:rPr>
        <w:t>Implementation of SSL/TLS certificates for secure data transmission (HTTPS).</w:t>
      </w:r>
    </w:p>
    <w:p w14:paraId="3460931D" w14:textId="77777777" w:rsidR="00B10368" w:rsidRPr="009A7A95" w:rsidRDefault="00B10368" w:rsidP="009564DD">
      <w:pPr>
        <w:tabs>
          <w:tab w:val="left" w:pos="1212"/>
        </w:tabs>
        <w:jc w:val="both"/>
        <w:rPr>
          <w:sz w:val="36"/>
          <w:szCs w:val="36"/>
        </w:rPr>
      </w:pPr>
      <w:r w:rsidRPr="009A7A95">
        <w:rPr>
          <w:sz w:val="36"/>
          <w:szCs w:val="36"/>
        </w:rPr>
        <w:t>User authentication and authorization mechanisms.</w:t>
      </w:r>
    </w:p>
    <w:p w14:paraId="77F8A0DD" w14:textId="77777777" w:rsidR="00B10368" w:rsidRPr="00B10368" w:rsidRDefault="00B10368" w:rsidP="009564DD">
      <w:pPr>
        <w:tabs>
          <w:tab w:val="left" w:pos="1212"/>
        </w:tabs>
        <w:jc w:val="both"/>
        <w:rPr>
          <w:sz w:val="36"/>
          <w:szCs w:val="36"/>
        </w:rPr>
      </w:pPr>
      <w:r w:rsidRPr="00B10368">
        <w:rPr>
          <w:sz w:val="36"/>
          <w:szCs w:val="36"/>
        </w:rPr>
        <w:t>Input validation and sanitization to prevent common security vulnerabilities like SQL injection and cross-site scripting (XSS).</w:t>
      </w:r>
    </w:p>
    <w:p w14:paraId="73623676" w14:textId="631B9676" w:rsidR="00B10368" w:rsidRPr="009A7A95" w:rsidRDefault="00B10368" w:rsidP="009564DD">
      <w:pPr>
        <w:tabs>
          <w:tab w:val="left" w:pos="1212"/>
        </w:tabs>
        <w:jc w:val="both"/>
        <w:rPr>
          <w:b/>
          <w:bCs/>
          <w:sz w:val="36"/>
          <w:szCs w:val="36"/>
        </w:rPr>
      </w:pPr>
      <w:r w:rsidRPr="009A7A95">
        <w:rPr>
          <w:b/>
          <w:bCs/>
          <w:sz w:val="36"/>
          <w:szCs w:val="36"/>
        </w:rPr>
        <w:t>Content Delivery Network (CDN):</w:t>
      </w:r>
    </w:p>
    <w:p w14:paraId="19D04E7F" w14:textId="77777777" w:rsidR="00B10368" w:rsidRPr="00B10368" w:rsidRDefault="00B10368" w:rsidP="009564DD">
      <w:pPr>
        <w:tabs>
          <w:tab w:val="left" w:pos="1212"/>
        </w:tabs>
        <w:jc w:val="both"/>
        <w:rPr>
          <w:sz w:val="36"/>
          <w:szCs w:val="36"/>
        </w:rPr>
      </w:pPr>
      <w:r w:rsidRPr="00B10368">
        <w:rPr>
          <w:sz w:val="36"/>
          <w:szCs w:val="36"/>
        </w:rPr>
        <w:t>Integration with CDN services like Cloudflare or AWS CloudFront for faster content delivery and DDoS protection.</w:t>
      </w:r>
    </w:p>
    <w:p w14:paraId="6CF4F5AB" w14:textId="59DDC807" w:rsidR="00B10368" w:rsidRPr="009A7A95" w:rsidRDefault="00B10368" w:rsidP="009564DD">
      <w:pPr>
        <w:tabs>
          <w:tab w:val="left" w:pos="1212"/>
        </w:tabs>
        <w:jc w:val="both"/>
        <w:rPr>
          <w:b/>
          <w:bCs/>
          <w:sz w:val="36"/>
          <w:szCs w:val="36"/>
        </w:rPr>
      </w:pPr>
      <w:r w:rsidRPr="009A7A95">
        <w:rPr>
          <w:b/>
          <w:bCs/>
          <w:sz w:val="36"/>
          <w:szCs w:val="36"/>
        </w:rPr>
        <w:t>Version Control:</w:t>
      </w:r>
    </w:p>
    <w:p w14:paraId="0C819497" w14:textId="77777777" w:rsidR="00B10368" w:rsidRPr="00B10368" w:rsidRDefault="00B10368" w:rsidP="009564DD">
      <w:pPr>
        <w:tabs>
          <w:tab w:val="left" w:pos="1212"/>
        </w:tabs>
        <w:jc w:val="both"/>
        <w:rPr>
          <w:sz w:val="36"/>
          <w:szCs w:val="36"/>
        </w:rPr>
      </w:pPr>
      <w:r w:rsidRPr="00B10368">
        <w:rPr>
          <w:sz w:val="36"/>
          <w:szCs w:val="36"/>
        </w:rPr>
        <w:t>Git for version control and collaboration among developers.</w:t>
      </w:r>
    </w:p>
    <w:p w14:paraId="622E14E2" w14:textId="77777777" w:rsidR="00B10368" w:rsidRPr="009A7A95" w:rsidRDefault="00B10368" w:rsidP="009564DD">
      <w:pPr>
        <w:tabs>
          <w:tab w:val="left" w:pos="1212"/>
        </w:tabs>
        <w:jc w:val="both"/>
        <w:rPr>
          <w:b/>
          <w:bCs/>
          <w:sz w:val="40"/>
          <w:szCs w:val="40"/>
        </w:rPr>
      </w:pPr>
      <w:r w:rsidRPr="009A7A95">
        <w:rPr>
          <w:b/>
          <w:bCs/>
          <w:sz w:val="40"/>
          <w:szCs w:val="40"/>
        </w:rPr>
        <w:t>Hardware Requirements:</w:t>
      </w:r>
    </w:p>
    <w:p w14:paraId="73C061A4" w14:textId="0BAD04C0" w:rsidR="00B10368" w:rsidRPr="009A7A95" w:rsidRDefault="00B10368" w:rsidP="009564DD">
      <w:pPr>
        <w:tabs>
          <w:tab w:val="left" w:pos="1212"/>
        </w:tabs>
        <w:jc w:val="both"/>
        <w:rPr>
          <w:b/>
          <w:bCs/>
          <w:sz w:val="36"/>
          <w:szCs w:val="36"/>
        </w:rPr>
      </w:pPr>
      <w:r w:rsidRPr="009A7A95">
        <w:rPr>
          <w:b/>
          <w:bCs/>
          <w:sz w:val="36"/>
          <w:szCs w:val="36"/>
        </w:rPr>
        <w:t>Server Hardware:</w:t>
      </w:r>
    </w:p>
    <w:p w14:paraId="366EB3EF" w14:textId="77777777" w:rsidR="00B10368" w:rsidRPr="00B10368" w:rsidRDefault="00B10368" w:rsidP="009564DD">
      <w:pPr>
        <w:tabs>
          <w:tab w:val="left" w:pos="1212"/>
        </w:tabs>
        <w:jc w:val="both"/>
        <w:rPr>
          <w:sz w:val="36"/>
          <w:szCs w:val="36"/>
        </w:rPr>
      </w:pPr>
      <w:r w:rsidRPr="00B10368">
        <w:rPr>
          <w:sz w:val="36"/>
          <w:szCs w:val="36"/>
        </w:rPr>
        <w:t>Virtual Private Server (VPS) or Dedicated Server with sufficient computing resources:</w:t>
      </w:r>
    </w:p>
    <w:p w14:paraId="4FF9AC45" w14:textId="77777777" w:rsidR="00B10368" w:rsidRPr="00B10368" w:rsidRDefault="00B10368" w:rsidP="009564DD">
      <w:pPr>
        <w:tabs>
          <w:tab w:val="left" w:pos="1212"/>
        </w:tabs>
        <w:jc w:val="both"/>
        <w:rPr>
          <w:sz w:val="36"/>
          <w:szCs w:val="36"/>
        </w:rPr>
      </w:pPr>
      <w:r w:rsidRPr="009A7A95">
        <w:rPr>
          <w:b/>
          <w:bCs/>
          <w:sz w:val="36"/>
          <w:szCs w:val="36"/>
        </w:rPr>
        <w:lastRenderedPageBreak/>
        <w:t xml:space="preserve">CPU: </w:t>
      </w:r>
      <w:r w:rsidRPr="00B10368">
        <w:rPr>
          <w:sz w:val="36"/>
          <w:szCs w:val="36"/>
        </w:rPr>
        <w:t>At least a dual-core processor (4 cores or more recommended for high traffic).</w:t>
      </w:r>
    </w:p>
    <w:p w14:paraId="3852A1BE" w14:textId="77777777" w:rsidR="00B10368" w:rsidRPr="00B10368" w:rsidRDefault="00B10368" w:rsidP="009564DD">
      <w:pPr>
        <w:tabs>
          <w:tab w:val="left" w:pos="1212"/>
        </w:tabs>
        <w:jc w:val="both"/>
        <w:rPr>
          <w:sz w:val="36"/>
          <w:szCs w:val="36"/>
        </w:rPr>
      </w:pPr>
      <w:r w:rsidRPr="009A7A95">
        <w:rPr>
          <w:b/>
          <w:bCs/>
          <w:sz w:val="36"/>
          <w:szCs w:val="36"/>
        </w:rPr>
        <w:t>RAM:</w:t>
      </w:r>
      <w:r w:rsidRPr="00B10368">
        <w:rPr>
          <w:sz w:val="36"/>
          <w:szCs w:val="36"/>
        </w:rPr>
        <w:t xml:space="preserve"> Minimum 2 GB (4 GB or more recommended).</w:t>
      </w:r>
    </w:p>
    <w:p w14:paraId="5513C539" w14:textId="77777777" w:rsidR="00B10368" w:rsidRPr="00B10368" w:rsidRDefault="00B10368" w:rsidP="009564DD">
      <w:pPr>
        <w:tabs>
          <w:tab w:val="left" w:pos="1212"/>
        </w:tabs>
        <w:jc w:val="both"/>
        <w:rPr>
          <w:sz w:val="36"/>
          <w:szCs w:val="36"/>
        </w:rPr>
      </w:pPr>
      <w:r w:rsidRPr="009A7A95">
        <w:rPr>
          <w:b/>
          <w:bCs/>
          <w:sz w:val="36"/>
          <w:szCs w:val="36"/>
        </w:rPr>
        <w:t>Storage:</w:t>
      </w:r>
      <w:r w:rsidRPr="00B10368">
        <w:rPr>
          <w:sz w:val="36"/>
          <w:szCs w:val="36"/>
        </w:rPr>
        <w:t xml:space="preserve"> SSD storage for faster data access.</w:t>
      </w:r>
    </w:p>
    <w:p w14:paraId="7281F552" w14:textId="77777777" w:rsidR="00B10368" w:rsidRDefault="00B10368" w:rsidP="009564DD">
      <w:pPr>
        <w:tabs>
          <w:tab w:val="left" w:pos="1212"/>
        </w:tabs>
        <w:jc w:val="both"/>
        <w:rPr>
          <w:sz w:val="36"/>
          <w:szCs w:val="36"/>
        </w:rPr>
      </w:pPr>
      <w:r w:rsidRPr="00B10368">
        <w:rPr>
          <w:sz w:val="36"/>
          <w:szCs w:val="36"/>
        </w:rPr>
        <w:t>Alternatively, cloud-based services like AWS EC2, Google Cloud Compute Engine, or Microsoft Azure VMs can be used.</w:t>
      </w:r>
    </w:p>
    <w:p w14:paraId="54C77633" w14:textId="6449CA54" w:rsidR="00B10368" w:rsidRPr="00704EAB" w:rsidRDefault="00B10368" w:rsidP="009564DD">
      <w:pPr>
        <w:tabs>
          <w:tab w:val="left" w:pos="1212"/>
        </w:tabs>
        <w:jc w:val="both"/>
        <w:rPr>
          <w:b/>
          <w:bCs/>
          <w:sz w:val="36"/>
          <w:szCs w:val="36"/>
        </w:rPr>
      </w:pPr>
      <w:r w:rsidRPr="009A7A95">
        <w:rPr>
          <w:b/>
          <w:bCs/>
          <w:sz w:val="36"/>
          <w:szCs w:val="36"/>
        </w:rPr>
        <w:t>Database Server:</w:t>
      </w:r>
    </w:p>
    <w:p w14:paraId="030E56AD" w14:textId="77777777" w:rsidR="00B10368" w:rsidRPr="00B10368" w:rsidRDefault="00B10368" w:rsidP="009564DD">
      <w:pPr>
        <w:tabs>
          <w:tab w:val="left" w:pos="1212"/>
        </w:tabs>
        <w:jc w:val="both"/>
        <w:rPr>
          <w:sz w:val="36"/>
          <w:szCs w:val="36"/>
        </w:rPr>
      </w:pPr>
      <w:r w:rsidRPr="00B10368">
        <w:rPr>
          <w:sz w:val="36"/>
          <w:szCs w:val="36"/>
        </w:rPr>
        <w:t>Separate server for hosting the database, especially for larger-scale applications.</w:t>
      </w:r>
    </w:p>
    <w:p w14:paraId="581FDDA6" w14:textId="77777777" w:rsidR="00B10368" w:rsidRPr="00B10368" w:rsidRDefault="00B10368" w:rsidP="009564DD">
      <w:pPr>
        <w:tabs>
          <w:tab w:val="left" w:pos="1212"/>
        </w:tabs>
        <w:jc w:val="both"/>
        <w:rPr>
          <w:sz w:val="36"/>
          <w:szCs w:val="36"/>
        </w:rPr>
      </w:pPr>
      <w:r w:rsidRPr="00B10368">
        <w:rPr>
          <w:sz w:val="36"/>
          <w:szCs w:val="36"/>
        </w:rPr>
        <w:t>Similar specifications as the web server but with higher RAM allocation depending on the database size and traffic.</w:t>
      </w:r>
    </w:p>
    <w:p w14:paraId="2C70C108" w14:textId="7CF02C53" w:rsidR="00B10368" w:rsidRPr="00704EAB" w:rsidRDefault="00B10368" w:rsidP="009564DD">
      <w:pPr>
        <w:tabs>
          <w:tab w:val="left" w:pos="1212"/>
        </w:tabs>
        <w:jc w:val="both"/>
        <w:rPr>
          <w:b/>
          <w:bCs/>
          <w:sz w:val="36"/>
          <w:szCs w:val="36"/>
        </w:rPr>
      </w:pPr>
      <w:r w:rsidRPr="00704EAB">
        <w:rPr>
          <w:b/>
          <w:bCs/>
          <w:sz w:val="36"/>
          <w:szCs w:val="36"/>
        </w:rPr>
        <w:t>Backup Solutions:</w:t>
      </w:r>
    </w:p>
    <w:p w14:paraId="7CAA11B1" w14:textId="77777777" w:rsidR="00B10368" w:rsidRPr="00B10368" w:rsidRDefault="00B10368" w:rsidP="009564DD">
      <w:pPr>
        <w:tabs>
          <w:tab w:val="left" w:pos="1212"/>
        </w:tabs>
        <w:jc w:val="both"/>
        <w:rPr>
          <w:sz w:val="36"/>
          <w:szCs w:val="36"/>
        </w:rPr>
      </w:pPr>
      <w:r w:rsidRPr="00B10368">
        <w:rPr>
          <w:sz w:val="36"/>
          <w:szCs w:val="36"/>
        </w:rPr>
        <w:t>Regular backups of the database and website files to ensure data integrity and disaster recovery.</w:t>
      </w:r>
    </w:p>
    <w:p w14:paraId="72779002" w14:textId="7C2FFCB6" w:rsidR="00B10368" w:rsidRPr="00704EAB" w:rsidRDefault="00B10368" w:rsidP="009564DD">
      <w:pPr>
        <w:tabs>
          <w:tab w:val="left" w:pos="1212"/>
        </w:tabs>
        <w:jc w:val="both"/>
        <w:rPr>
          <w:b/>
          <w:bCs/>
          <w:sz w:val="36"/>
          <w:szCs w:val="36"/>
        </w:rPr>
      </w:pPr>
      <w:r w:rsidRPr="00704EAB">
        <w:rPr>
          <w:b/>
          <w:bCs/>
          <w:sz w:val="36"/>
          <w:szCs w:val="36"/>
        </w:rPr>
        <w:t>Load Balancer (Optional):</w:t>
      </w:r>
    </w:p>
    <w:p w14:paraId="6FDC931C" w14:textId="77777777" w:rsidR="00B10368" w:rsidRPr="00B10368" w:rsidRDefault="00B10368" w:rsidP="009564DD">
      <w:pPr>
        <w:tabs>
          <w:tab w:val="left" w:pos="1212"/>
        </w:tabs>
        <w:jc w:val="both"/>
        <w:rPr>
          <w:sz w:val="36"/>
          <w:szCs w:val="36"/>
        </w:rPr>
      </w:pPr>
      <w:r w:rsidRPr="00B10368">
        <w:rPr>
          <w:sz w:val="36"/>
          <w:szCs w:val="36"/>
        </w:rPr>
        <w:t>For distributing incoming traffic across multiple servers to improve performance and reliability, especially for high-traffic websites.</w:t>
      </w:r>
    </w:p>
    <w:p w14:paraId="57714A23" w14:textId="66A7B2CD" w:rsidR="00B10368" w:rsidRPr="00704EAB" w:rsidRDefault="00B10368" w:rsidP="009564DD">
      <w:pPr>
        <w:tabs>
          <w:tab w:val="left" w:pos="1212"/>
        </w:tabs>
        <w:jc w:val="both"/>
        <w:rPr>
          <w:b/>
          <w:bCs/>
          <w:sz w:val="36"/>
          <w:szCs w:val="36"/>
        </w:rPr>
      </w:pPr>
      <w:r w:rsidRPr="00704EAB">
        <w:rPr>
          <w:b/>
          <w:bCs/>
          <w:sz w:val="36"/>
          <w:szCs w:val="36"/>
        </w:rPr>
        <w:t>Monitoring Tools:</w:t>
      </w:r>
    </w:p>
    <w:p w14:paraId="303611A2" w14:textId="77777777" w:rsidR="00B10368" w:rsidRPr="00B10368" w:rsidRDefault="00B10368" w:rsidP="009564DD">
      <w:pPr>
        <w:tabs>
          <w:tab w:val="left" w:pos="1212"/>
        </w:tabs>
        <w:jc w:val="both"/>
        <w:rPr>
          <w:sz w:val="36"/>
          <w:szCs w:val="36"/>
        </w:rPr>
      </w:pPr>
      <w:r w:rsidRPr="00B10368">
        <w:rPr>
          <w:sz w:val="36"/>
          <w:szCs w:val="36"/>
        </w:rPr>
        <w:t>Monitoring software like Prometheus, Grafana, or New Relic for tracking server performance, uptime, and application health.</w:t>
      </w:r>
    </w:p>
    <w:p w14:paraId="6CDA82B0" w14:textId="280D3B1B" w:rsidR="00B10368" w:rsidRPr="00704EAB" w:rsidRDefault="00B10368" w:rsidP="009564DD">
      <w:pPr>
        <w:tabs>
          <w:tab w:val="left" w:pos="1212"/>
        </w:tabs>
        <w:jc w:val="both"/>
        <w:rPr>
          <w:b/>
          <w:bCs/>
          <w:sz w:val="36"/>
          <w:szCs w:val="36"/>
        </w:rPr>
      </w:pPr>
      <w:r w:rsidRPr="00704EAB">
        <w:rPr>
          <w:b/>
          <w:bCs/>
          <w:sz w:val="36"/>
          <w:szCs w:val="36"/>
        </w:rPr>
        <w:t>Scalability Considerations:</w:t>
      </w:r>
    </w:p>
    <w:p w14:paraId="15D48ED4" w14:textId="77777777" w:rsidR="00B10368" w:rsidRPr="00B10368" w:rsidRDefault="00B10368" w:rsidP="009564DD">
      <w:pPr>
        <w:tabs>
          <w:tab w:val="left" w:pos="1212"/>
        </w:tabs>
        <w:jc w:val="both"/>
        <w:rPr>
          <w:sz w:val="36"/>
          <w:szCs w:val="36"/>
        </w:rPr>
      </w:pPr>
      <w:r w:rsidRPr="00B10368">
        <w:rPr>
          <w:sz w:val="36"/>
          <w:szCs w:val="36"/>
        </w:rPr>
        <w:t>Architecture designed for horizontal scalability to accommodate increasing traffic and user demand.</w:t>
      </w:r>
    </w:p>
    <w:p w14:paraId="79F10118" w14:textId="16781C48" w:rsidR="00027278" w:rsidRPr="00B10368" w:rsidRDefault="00B10368" w:rsidP="009564DD">
      <w:pPr>
        <w:tabs>
          <w:tab w:val="left" w:pos="1212"/>
        </w:tabs>
        <w:jc w:val="both"/>
        <w:rPr>
          <w:sz w:val="36"/>
          <w:szCs w:val="36"/>
        </w:rPr>
      </w:pPr>
      <w:r w:rsidRPr="00B10368">
        <w:rPr>
          <w:sz w:val="36"/>
          <w:szCs w:val="36"/>
        </w:rPr>
        <w:t xml:space="preserve">Ensure that the chosen hardware and software components meet the scalability, security, and performance requirements of the e-commerce platform for online book sales. Regular maintenance, </w:t>
      </w:r>
      <w:r w:rsidRPr="00B10368">
        <w:rPr>
          <w:sz w:val="36"/>
          <w:szCs w:val="36"/>
        </w:rPr>
        <w:lastRenderedPageBreak/>
        <w:t>updates, and security audits are essential for maintaining the system's integrity and protecting user data.</w:t>
      </w:r>
    </w:p>
    <w:p w14:paraId="7A0B7D76" w14:textId="49EF2C9F" w:rsidR="00922E03" w:rsidRDefault="00D06F72" w:rsidP="009564DD">
      <w:pPr>
        <w:tabs>
          <w:tab w:val="left" w:pos="1212"/>
        </w:tabs>
        <w:jc w:val="both"/>
        <w:rPr>
          <w:sz w:val="36"/>
          <w:szCs w:val="36"/>
        </w:rPr>
      </w:pPr>
      <w:r>
        <w:t xml:space="preserve"> </w:t>
      </w:r>
      <w:r w:rsidRPr="00D06F72">
        <w:rPr>
          <w:sz w:val="36"/>
          <w:szCs w:val="36"/>
        </w:rPr>
        <w:t>This section describes the software and hardware requirements of the system</w:t>
      </w:r>
      <w:r>
        <w:rPr>
          <w:sz w:val="36"/>
          <w:szCs w:val="36"/>
        </w:rPr>
        <w:t>.</w:t>
      </w:r>
    </w:p>
    <w:p w14:paraId="404ABE23" w14:textId="58DA0BC4" w:rsidR="00E92447" w:rsidRPr="00396A78" w:rsidRDefault="002768E4" w:rsidP="009564DD">
      <w:pPr>
        <w:tabs>
          <w:tab w:val="left" w:pos="1212"/>
        </w:tabs>
        <w:jc w:val="both"/>
        <w:rPr>
          <w:rFonts w:cstheme="minorHAnsi"/>
          <w:b/>
          <w:bCs/>
          <w:sz w:val="40"/>
          <w:szCs w:val="40"/>
          <w:lang w:val="en-US"/>
        </w:rPr>
      </w:pPr>
      <w:proofErr w:type="gramStart"/>
      <w:r>
        <w:rPr>
          <w:sz w:val="36"/>
          <w:szCs w:val="36"/>
        </w:rPr>
        <w:t>..</w:t>
      </w:r>
      <w:proofErr w:type="gramEnd"/>
      <w:r w:rsidR="00E92447" w:rsidRPr="00396A78">
        <w:rPr>
          <w:rFonts w:cstheme="minorHAnsi"/>
          <w:b/>
          <w:bCs/>
          <w:sz w:val="40"/>
          <w:szCs w:val="40"/>
          <w:lang w:val="en-US"/>
        </w:rPr>
        <w:t>Online registration for students.</w:t>
      </w:r>
    </w:p>
    <w:p w14:paraId="0E6D230E" w14:textId="77777777" w:rsidR="00E92447" w:rsidRPr="00E92447" w:rsidRDefault="00E92447" w:rsidP="009564DD">
      <w:pPr>
        <w:tabs>
          <w:tab w:val="left" w:pos="1212"/>
        </w:tabs>
        <w:jc w:val="both"/>
        <w:rPr>
          <w:rFonts w:cstheme="minorHAnsi"/>
          <w:sz w:val="36"/>
          <w:szCs w:val="36"/>
          <w:lang w:val="en-US"/>
        </w:rPr>
      </w:pPr>
      <w:r w:rsidRPr="00E92447">
        <w:rPr>
          <w:rFonts w:cstheme="minorHAnsi"/>
          <w:sz w:val="36"/>
          <w:szCs w:val="36"/>
          <w:lang w:val="en-US"/>
        </w:rPr>
        <w:t>Individual member accounts for accessing information.</w:t>
      </w:r>
    </w:p>
    <w:p w14:paraId="0BE67780" w14:textId="77777777" w:rsidR="00E92447" w:rsidRPr="00E92447" w:rsidRDefault="00E92447" w:rsidP="009564DD">
      <w:pPr>
        <w:tabs>
          <w:tab w:val="left" w:pos="1212"/>
        </w:tabs>
        <w:jc w:val="both"/>
        <w:rPr>
          <w:rFonts w:cstheme="minorHAnsi"/>
          <w:sz w:val="36"/>
          <w:szCs w:val="36"/>
          <w:lang w:val="en-US"/>
        </w:rPr>
      </w:pPr>
      <w:r w:rsidRPr="00E92447">
        <w:rPr>
          <w:rFonts w:cstheme="minorHAnsi"/>
          <w:sz w:val="36"/>
          <w:szCs w:val="36"/>
          <w:lang w:val="en-US"/>
        </w:rPr>
        <w:t>Comprehensive book details management, including authors, number of copies, availability status, etc.</w:t>
      </w:r>
    </w:p>
    <w:p w14:paraId="238331CF" w14:textId="77777777" w:rsidR="00E92447" w:rsidRPr="00E92447" w:rsidRDefault="00E92447" w:rsidP="009564DD">
      <w:pPr>
        <w:tabs>
          <w:tab w:val="left" w:pos="1212"/>
        </w:tabs>
        <w:jc w:val="both"/>
        <w:rPr>
          <w:rFonts w:cstheme="minorHAnsi"/>
          <w:sz w:val="36"/>
          <w:szCs w:val="36"/>
          <w:lang w:val="en-US"/>
        </w:rPr>
      </w:pPr>
      <w:r w:rsidRPr="00E92447">
        <w:rPr>
          <w:rFonts w:cstheme="minorHAnsi"/>
          <w:sz w:val="36"/>
          <w:szCs w:val="36"/>
          <w:lang w:val="en-US"/>
        </w:rPr>
        <w:t>Management of issued books, return dates, and fines for delays.</w:t>
      </w:r>
    </w:p>
    <w:p w14:paraId="7B1A9089" w14:textId="77777777" w:rsidR="00E92447" w:rsidRPr="00E92447" w:rsidRDefault="00E92447" w:rsidP="009564DD">
      <w:pPr>
        <w:tabs>
          <w:tab w:val="left" w:pos="1212"/>
        </w:tabs>
        <w:jc w:val="both"/>
        <w:rPr>
          <w:rFonts w:cstheme="minorHAnsi"/>
          <w:sz w:val="36"/>
          <w:szCs w:val="36"/>
          <w:lang w:val="en-US"/>
        </w:rPr>
      </w:pPr>
      <w:r w:rsidRPr="00E92447">
        <w:rPr>
          <w:rFonts w:cstheme="minorHAnsi"/>
          <w:sz w:val="36"/>
          <w:szCs w:val="36"/>
          <w:lang w:val="en-US"/>
        </w:rPr>
        <w:t>Administrator privileges for adding and updating books.</w:t>
      </w:r>
    </w:p>
    <w:p w14:paraId="5FAEF07E" w14:textId="4527DCC4" w:rsidR="00D06F72" w:rsidRDefault="00E92447" w:rsidP="009564DD">
      <w:pPr>
        <w:tabs>
          <w:tab w:val="left" w:pos="1212"/>
        </w:tabs>
        <w:jc w:val="both"/>
        <w:rPr>
          <w:rFonts w:cstheme="minorHAnsi"/>
          <w:sz w:val="36"/>
          <w:szCs w:val="36"/>
          <w:lang w:val="en-US"/>
        </w:rPr>
      </w:pPr>
      <w:r w:rsidRPr="00E92447">
        <w:rPr>
          <w:rFonts w:cstheme="minorHAnsi"/>
          <w:sz w:val="36"/>
          <w:szCs w:val="36"/>
          <w:lang w:val="en-US"/>
        </w:rPr>
        <w:t>Reduced time consumption, improved accuracy, and reliability.</w:t>
      </w:r>
    </w:p>
    <w:p w14:paraId="013AEC46" w14:textId="77777777" w:rsidR="00F709A4" w:rsidRPr="00E92447" w:rsidRDefault="00F709A4" w:rsidP="009564DD">
      <w:pPr>
        <w:tabs>
          <w:tab w:val="left" w:pos="1212"/>
        </w:tabs>
        <w:jc w:val="both"/>
        <w:rPr>
          <w:rFonts w:cstheme="minorHAnsi"/>
          <w:sz w:val="36"/>
          <w:szCs w:val="36"/>
          <w:lang w:val="en-US"/>
        </w:rPr>
      </w:pPr>
    </w:p>
    <w:p w14:paraId="7250670B" w14:textId="77777777" w:rsidR="00D710F8" w:rsidRPr="002768E4" w:rsidRDefault="000426D3" w:rsidP="009564DD">
      <w:pPr>
        <w:ind w:left="720" w:firstLine="720"/>
        <w:jc w:val="both"/>
        <w:rPr>
          <w:rFonts w:cstheme="minorHAnsi"/>
          <w:b/>
          <w:bCs/>
          <w:color w:val="FF0000"/>
          <w:sz w:val="48"/>
          <w:szCs w:val="48"/>
          <w:u w:val="single"/>
          <w:lang w:val="en-US"/>
        </w:rPr>
      </w:pPr>
      <w:r w:rsidRPr="002768E4">
        <w:rPr>
          <w:rFonts w:cstheme="minorHAnsi"/>
          <w:b/>
          <w:bCs/>
          <w:color w:val="FF0000"/>
          <w:sz w:val="48"/>
          <w:szCs w:val="48"/>
          <w:u w:val="single"/>
          <w:lang w:val="en-US"/>
        </w:rPr>
        <w:t>2</w:t>
      </w:r>
      <w:r w:rsidR="004855CB" w:rsidRPr="002768E4">
        <w:rPr>
          <w:rFonts w:cstheme="minorHAnsi"/>
          <w:b/>
          <w:bCs/>
          <w:color w:val="FF0000"/>
          <w:sz w:val="48"/>
          <w:szCs w:val="48"/>
          <w:u w:val="single"/>
          <w:lang w:val="en-US"/>
        </w:rPr>
        <w:t>.3 SOFTWARE TOOLS USED</w:t>
      </w:r>
    </w:p>
    <w:p w14:paraId="5F9C8792" w14:textId="77777777" w:rsidR="00F71FC2" w:rsidRDefault="001C6011" w:rsidP="009564DD">
      <w:pPr>
        <w:ind w:firstLine="720"/>
        <w:jc w:val="both"/>
        <w:rPr>
          <w:rFonts w:cstheme="minorHAnsi"/>
          <w:sz w:val="36"/>
          <w:szCs w:val="36"/>
          <w:lang w:val="en-US"/>
        </w:rPr>
      </w:pPr>
      <w:r>
        <w:rPr>
          <w:rFonts w:cstheme="minorHAnsi"/>
          <w:sz w:val="36"/>
          <w:szCs w:val="36"/>
          <w:lang w:val="en-US"/>
        </w:rPr>
        <w:t xml:space="preserve">The </w:t>
      </w:r>
      <w:r w:rsidR="00531232">
        <w:rPr>
          <w:rFonts w:cstheme="minorHAnsi"/>
          <w:sz w:val="36"/>
          <w:szCs w:val="36"/>
          <w:lang w:val="en-US"/>
        </w:rPr>
        <w:t>whole project is divided into two parts</w:t>
      </w:r>
      <w:r w:rsidR="00D64BA5">
        <w:rPr>
          <w:rFonts w:cstheme="minorHAnsi"/>
          <w:sz w:val="36"/>
          <w:szCs w:val="36"/>
          <w:lang w:val="en-US"/>
        </w:rPr>
        <w:t>. The frontend and the backend.</w:t>
      </w:r>
    </w:p>
    <w:p w14:paraId="79CDD0D6" w14:textId="70CD548B" w:rsidR="00F71FC2" w:rsidRPr="002768E4" w:rsidRDefault="00F71FC2" w:rsidP="009564DD">
      <w:pPr>
        <w:jc w:val="both"/>
        <w:rPr>
          <w:rFonts w:cstheme="minorHAnsi"/>
          <w:b/>
          <w:bCs/>
          <w:color w:val="4472C4" w:themeColor="accent1"/>
          <w:sz w:val="36"/>
          <w:szCs w:val="36"/>
          <w:u w:val="single"/>
          <w:lang w:val="en-US"/>
        </w:rPr>
      </w:pPr>
      <w:r w:rsidRPr="002768E4">
        <w:rPr>
          <w:rFonts w:cstheme="minorHAnsi"/>
          <w:b/>
          <w:bCs/>
          <w:color w:val="4472C4" w:themeColor="accent1"/>
          <w:sz w:val="36"/>
          <w:szCs w:val="36"/>
          <w:u w:val="single"/>
          <w:lang w:val="en-US"/>
        </w:rPr>
        <w:t xml:space="preserve">2.3.1 </w:t>
      </w:r>
      <w:r w:rsidR="00DF0AA1" w:rsidRPr="002768E4">
        <w:rPr>
          <w:rFonts w:cstheme="minorHAnsi"/>
          <w:b/>
          <w:bCs/>
          <w:color w:val="4472C4" w:themeColor="accent1"/>
          <w:sz w:val="36"/>
          <w:szCs w:val="36"/>
          <w:u w:val="single"/>
          <w:lang w:val="en-US"/>
        </w:rPr>
        <w:t>FRONT</w:t>
      </w:r>
      <w:r w:rsidR="00CE1413" w:rsidRPr="002768E4">
        <w:rPr>
          <w:rFonts w:cstheme="minorHAnsi"/>
          <w:b/>
          <w:bCs/>
          <w:color w:val="4472C4" w:themeColor="accent1"/>
          <w:sz w:val="36"/>
          <w:szCs w:val="36"/>
          <w:u w:val="single"/>
          <w:lang w:val="en-US"/>
        </w:rPr>
        <w:t>E</w:t>
      </w:r>
      <w:r w:rsidR="00DF0AA1" w:rsidRPr="002768E4">
        <w:rPr>
          <w:rFonts w:cstheme="minorHAnsi"/>
          <w:b/>
          <w:bCs/>
          <w:color w:val="4472C4" w:themeColor="accent1"/>
          <w:sz w:val="36"/>
          <w:szCs w:val="36"/>
          <w:u w:val="single"/>
          <w:lang w:val="en-US"/>
        </w:rPr>
        <w:t>ND</w:t>
      </w:r>
    </w:p>
    <w:p w14:paraId="5F3DD4CD" w14:textId="22F1F80E" w:rsidR="009B38D1" w:rsidRPr="009B38D1" w:rsidRDefault="0006018B" w:rsidP="009564DD">
      <w:pPr>
        <w:jc w:val="both"/>
        <w:rPr>
          <w:rFonts w:cstheme="minorHAnsi"/>
          <w:sz w:val="36"/>
          <w:szCs w:val="36"/>
          <w:lang w:val="en-US"/>
        </w:rPr>
      </w:pPr>
      <w:r>
        <w:rPr>
          <w:rFonts w:cstheme="minorHAnsi"/>
          <w:sz w:val="36"/>
          <w:szCs w:val="36"/>
          <w:lang w:val="en-US"/>
        </w:rPr>
        <w:t>The frontend is designed is using of HTML</w:t>
      </w:r>
      <w:r w:rsidR="00E51ADD">
        <w:rPr>
          <w:rFonts w:cstheme="minorHAnsi"/>
          <w:sz w:val="36"/>
          <w:szCs w:val="36"/>
          <w:lang w:val="en-US"/>
        </w:rPr>
        <w:t>,</w:t>
      </w:r>
      <w:r w:rsidR="003A4EF0">
        <w:rPr>
          <w:rFonts w:cstheme="minorHAnsi"/>
          <w:sz w:val="36"/>
          <w:szCs w:val="36"/>
          <w:lang w:val="en-US"/>
        </w:rPr>
        <w:t xml:space="preserve"> </w:t>
      </w:r>
      <w:r w:rsidR="00E51ADD">
        <w:rPr>
          <w:rFonts w:cstheme="minorHAnsi"/>
          <w:sz w:val="36"/>
          <w:szCs w:val="36"/>
          <w:lang w:val="en-US"/>
        </w:rPr>
        <w:t>CSS, JAVASCRIP</w:t>
      </w:r>
      <w:r w:rsidR="003A4EF0">
        <w:rPr>
          <w:rFonts w:cstheme="minorHAnsi"/>
          <w:sz w:val="36"/>
          <w:szCs w:val="36"/>
          <w:lang w:val="en-US"/>
        </w:rPr>
        <w:t>T</w:t>
      </w:r>
    </w:p>
    <w:p w14:paraId="62199FD3" w14:textId="77777777" w:rsidR="009B38D1" w:rsidRPr="003A4EF0" w:rsidRDefault="009B38D1" w:rsidP="009564DD">
      <w:pPr>
        <w:jc w:val="both"/>
        <w:rPr>
          <w:rFonts w:cstheme="minorHAnsi"/>
          <w:b/>
          <w:bCs/>
          <w:sz w:val="36"/>
          <w:szCs w:val="36"/>
          <w:lang w:val="en-US"/>
        </w:rPr>
      </w:pPr>
      <w:r w:rsidRPr="003A4EF0">
        <w:rPr>
          <w:rFonts w:cstheme="minorHAnsi"/>
          <w:b/>
          <w:bCs/>
          <w:sz w:val="36"/>
          <w:szCs w:val="36"/>
          <w:lang w:val="en-US"/>
        </w:rPr>
        <w:t>Front End Development:</w:t>
      </w:r>
    </w:p>
    <w:p w14:paraId="2A8329CD" w14:textId="694891D7" w:rsidR="009B38D1" w:rsidRPr="003A4EF0" w:rsidRDefault="009B38D1" w:rsidP="009564DD">
      <w:pPr>
        <w:jc w:val="both"/>
        <w:rPr>
          <w:rFonts w:cstheme="minorHAnsi"/>
          <w:b/>
          <w:bCs/>
          <w:sz w:val="36"/>
          <w:szCs w:val="36"/>
          <w:lang w:val="en-US"/>
        </w:rPr>
      </w:pPr>
      <w:r w:rsidRPr="003A4EF0">
        <w:rPr>
          <w:rFonts w:cstheme="minorHAnsi"/>
          <w:b/>
          <w:bCs/>
          <w:sz w:val="36"/>
          <w:szCs w:val="36"/>
          <w:lang w:val="en-US"/>
        </w:rPr>
        <w:t>HTML (Hyper Text Markup Language):</w:t>
      </w:r>
    </w:p>
    <w:p w14:paraId="04E774EB" w14:textId="77777777" w:rsidR="009B38D1" w:rsidRPr="009B38D1" w:rsidRDefault="009B38D1" w:rsidP="009564DD">
      <w:pPr>
        <w:jc w:val="both"/>
        <w:rPr>
          <w:rFonts w:cstheme="minorHAnsi"/>
          <w:sz w:val="36"/>
          <w:szCs w:val="36"/>
          <w:lang w:val="en-US"/>
        </w:rPr>
      </w:pPr>
      <w:r w:rsidRPr="009B38D1">
        <w:rPr>
          <w:rFonts w:cstheme="minorHAnsi"/>
          <w:sz w:val="36"/>
          <w:szCs w:val="36"/>
          <w:lang w:val="en-US"/>
        </w:rPr>
        <w:t>Use HTML to structure the layout of your web pages, including headers, footers, navigation bars, and content sections.</w:t>
      </w:r>
    </w:p>
    <w:p w14:paraId="3E7D0DE0" w14:textId="77777777" w:rsidR="009B38D1" w:rsidRPr="009B38D1" w:rsidRDefault="009B38D1" w:rsidP="009564DD">
      <w:pPr>
        <w:jc w:val="both"/>
        <w:rPr>
          <w:rFonts w:cstheme="minorHAnsi"/>
          <w:sz w:val="36"/>
          <w:szCs w:val="36"/>
          <w:lang w:val="en-US"/>
        </w:rPr>
      </w:pPr>
      <w:r w:rsidRPr="009B38D1">
        <w:rPr>
          <w:rFonts w:cstheme="minorHAnsi"/>
          <w:sz w:val="36"/>
          <w:szCs w:val="36"/>
          <w:lang w:val="en-US"/>
        </w:rPr>
        <w:t>Create HTML forms for user input, such as search forms, login/registration forms, and checkout forms.</w:t>
      </w:r>
    </w:p>
    <w:p w14:paraId="5E8A0E2F" w14:textId="77777777" w:rsidR="009B38D1" w:rsidRPr="009B38D1" w:rsidRDefault="009B38D1" w:rsidP="009564DD">
      <w:pPr>
        <w:jc w:val="both"/>
        <w:rPr>
          <w:rFonts w:cstheme="minorHAnsi"/>
          <w:sz w:val="36"/>
          <w:szCs w:val="36"/>
          <w:lang w:val="en-US"/>
        </w:rPr>
      </w:pPr>
      <w:r w:rsidRPr="009B38D1">
        <w:rPr>
          <w:rFonts w:cstheme="minorHAnsi"/>
          <w:sz w:val="36"/>
          <w:szCs w:val="36"/>
          <w:lang w:val="en-US"/>
        </w:rPr>
        <w:t>Embed HTML elements to display book listings, product details, and promotional banners.</w:t>
      </w:r>
    </w:p>
    <w:p w14:paraId="0032FB35" w14:textId="1F14ED4D" w:rsidR="009B38D1" w:rsidRPr="003A4EF0" w:rsidRDefault="009B38D1" w:rsidP="009564DD">
      <w:pPr>
        <w:jc w:val="both"/>
        <w:rPr>
          <w:rFonts w:cstheme="minorHAnsi"/>
          <w:b/>
          <w:bCs/>
          <w:sz w:val="36"/>
          <w:szCs w:val="36"/>
          <w:lang w:val="en-US"/>
        </w:rPr>
      </w:pPr>
      <w:r w:rsidRPr="003A4EF0">
        <w:rPr>
          <w:rFonts w:cstheme="minorHAnsi"/>
          <w:b/>
          <w:bCs/>
          <w:sz w:val="36"/>
          <w:szCs w:val="36"/>
          <w:lang w:val="en-US"/>
        </w:rPr>
        <w:lastRenderedPageBreak/>
        <w:t>CSS (Cascading Style Sheets):</w:t>
      </w:r>
    </w:p>
    <w:p w14:paraId="3EDBCD23" w14:textId="77777777" w:rsidR="009B38D1" w:rsidRPr="009B38D1" w:rsidRDefault="009B38D1" w:rsidP="009564DD">
      <w:pPr>
        <w:jc w:val="both"/>
        <w:rPr>
          <w:rFonts w:cstheme="minorHAnsi"/>
          <w:sz w:val="36"/>
          <w:szCs w:val="36"/>
          <w:lang w:val="en-US"/>
        </w:rPr>
      </w:pPr>
      <w:r w:rsidRPr="009B38D1">
        <w:rPr>
          <w:rFonts w:cstheme="minorHAnsi"/>
          <w:sz w:val="36"/>
          <w:szCs w:val="36"/>
          <w:lang w:val="en-US"/>
        </w:rPr>
        <w:t>Apply CSS styles to enhance the visual appearance of your e-commerce platform, including fonts, colors, margins, and padding.</w:t>
      </w:r>
    </w:p>
    <w:p w14:paraId="115989FE" w14:textId="77777777" w:rsidR="009B38D1" w:rsidRPr="009B38D1" w:rsidRDefault="009B38D1" w:rsidP="009564DD">
      <w:pPr>
        <w:jc w:val="both"/>
        <w:rPr>
          <w:rFonts w:cstheme="minorHAnsi"/>
          <w:sz w:val="36"/>
          <w:szCs w:val="36"/>
          <w:lang w:val="en-US"/>
        </w:rPr>
      </w:pPr>
      <w:r w:rsidRPr="009B38D1">
        <w:rPr>
          <w:rFonts w:cstheme="minorHAnsi"/>
          <w:sz w:val="36"/>
          <w:szCs w:val="36"/>
          <w:lang w:val="en-US"/>
        </w:rPr>
        <w:t>Implement responsive design techniques to ensure your website is accessible and user-friendly on various devices and screen sizes.</w:t>
      </w:r>
    </w:p>
    <w:p w14:paraId="330F81B5" w14:textId="77777777" w:rsidR="009B38D1" w:rsidRPr="009B38D1" w:rsidRDefault="009B38D1" w:rsidP="009564DD">
      <w:pPr>
        <w:jc w:val="both"/>
        <w:rPr>
          <w:rFonts w:cstheme="minorHAnsi"/>
          <w:sz w:val="36"/>
          <w:szCs w:val="36"/>
          <w:lang w:val="en-US"/>
        </w:rPr>
      </w:pPr>
      <w:r w:rsidRPr="009B38D1">
        <w:rPr>
          <w:rFonts w:cstheme="minorHAnsi"/>
          <w:sz w:val="36"/>
          <w:szCs w:val="36"/>
          <w:lang w:val="en-US"/>
        </w:rPr>
        <w:t>Use CSS animations and transitions to add interactivity and improve user engagement.</w:t>
      </w:r>
    </w:p>
    <w:p w14:paraId="2E61C9E7" w14:textId="041E9B28" w:rsidR="009B38D1" w:rsidRPr="003A4EF0" w:rsidRDefault="009B38D1" w:rsidP="009564DD">
      <w:pPr>
        <w:jc w:val="both"/>
        <w:rPr>
          <w:rFonts w:cstheme="minorHAnsi"/>
          <w:b/>
          <w:bCs/>
          <w:sz w:val="36"/>
          <w:szCs w:val="36"/>
          <w:lang w:val="en-US"/>
        </w:rPr>
      </w:pPr>
      <w:r w:rsidRPr="003A4EF0">
        <w:rPr>
          <w:rFonts w:cstheme="minorHAnsi"/>
          <w:b/>
          <w:bCs/>
          <w:sz w:val="36"/>
          <w:szCs w:val="36"/>
          <w:lang w:val="en-US"/>
        </w:rPr>
        <w:t>JavaScript:</w:t>
      </w:r>
    </w:p>
    <w:p w14:paraId="788B745D" w14:textId="77777777" w:rsidR="009B38D1" w:rsidRPr="009B38D1" w:rsidRDefault="009B38D1" w:rsidP="009564DD">
      <w:pPr>
        <w:jc w:val="both"/>
        <w:rPr>
          <w:rFonts w:cstheme="minorHAnsi"/>
          <w:sz w:val="36"/>
          <w:szCs w:val="36"/>
          <w:lang w:val="en-US"/>
        </w:rPr>
      </w:pPr>
      <w:r w:rsidRPr="009B38D1">
        <w:rPr>
          <w:rFonts w:cstheme="minorHAnsi"/>
          <w:sz w:val="36"/>
          <w:szCs w:val="36"/>
          <w:lang w:val="en-US"/>
        </w:rPr>
        <w:t>Enhance user experience with client-side interactivity using JavaScript.</w:t>
      </w:r>
    </w:p>
    <w:p w14:paraId="18FBFEA3" w14:textId="77777777" w:rsidR="009B38D1" w:rsidRPr="009B38D1" w:rsidRDefault="009B38D1" w:rsidP="009564DD">
      <w:pPr>
        <w:jc w:val="both"/>
        <w:rPr>
          <w:rFonts w:cstheme="minorHAnsi"/>
          <w:sz w:val="36"/>
          <w:szCs w:val="36"/>
          <w:lang w:val="en-US"/>
        </w:rPr>
      </w:pPr>
      <w:r w:rsidRPr="009B38D1">
        <w:rPr>
          <w:rFonts w:cstheme="minorHAnsi"/>
          <w:sz w:val="36"/>
          <w:szCs w:val="36"/>
          <w:lang w:val="en-US"/>
        </w:rPr>
        <w:t>Implement features such as product filtering, live search, image sliders, and dynamic content loading to improve usability.</w:t>
      </w:r>
    </w:p>
    <w:p w14:paraId="16646798" w14:textId="77777777" w:rsidR="009B38D1" w:rsidRPr="009B38D1" w:rsidRDefault="009B38D1" w:rsidP="009564DD">
      <w:pPr>
        <w:jc w:val="both"/>
        <w:rPr>
          <w:rFonts w:cstheme="minorHAnsi"/>
          <w:sz w:val="36"/>
          <w:szCs w:val="36"/>
          <w:lang w:val="en-US"/>
        </w:rPr>
      </w:pPr>
      <w:r w:rsidRPr="009B38D1">
        <w:rPr>
          <w:rFonts w:cstheme="minorHAnsi"/>
          <w:sz w:val="36"/>
          <w:szCs w:val="36"/>
          <w:lang w:val="en-US"/>
        </w:rPr>
        <w:t>Validate user input on forms to ensure data integrity and provide real-time feedback.</w:t>
      </w:r>
    </w:p>
    <w:p w14:paraId="24E6E46C" w14:textId="77777777" w:rsidR="009B38D1" w:rsidRPr="003A4EF0" w:rsidRDefault="009B38D1" w:rsidP="009564DD">
      <w:pPr>
        <w:jc w:val="both"/>
        <w:rPr>
          <w:rFonts w:cstheme="minorHAnsi"/>
          <w:b/>
          <w:bCs/>
          <w:sz w:val="36"/>
          <w:szCs w:val="36"/>
          <w:lang w:val="en-US"/>
        </w:rPr>
      </w:pPr>
      <w:r w:rsidRPr="003A4EF0">
        <w:rPr>
          <w:rFonts w:cstheme="minorHAnsi"/>
          <w:b/>
          <w:bCs/>
          <w:sz w:val="36"/>
          <w:szCs w:val="36"/>
          <w:lang w:val="en-US"/>
        </w:rPr>
        <w:t>Back End Development:</w:t>
      </w:r>
    </w:p>
    <w:p w14:paraId="4DD4477D" w14:textId="3E2F6095" w:rsidR="009B38D1" w:rsidRPr="003A4EF0" w:rsidRDefault="009B38D1" w:rsidP="009564DD">
      <w:pPr>
        <w:jc w:val="both"/>
        <w:rPr>
          <w:rFonts w:cstheme="minorHAnsi"/>
          <w:b/>
          <w:bCs/>
          <w:sz w:val="36"/>
          <w:szCs w:val="36"/>
          <w:lang w:val="en-US"/>
        </w:rPr>
      </w:pPr>
      <w:r w:rsidRPr="003A4EF0">
        <w:rPr>
          <w:rFonts w:cstheme="minorHAnsi"/>
          <w:b/>
          <w:bCs/>
          <w:sz w:val="36"/>
          <w:szCs w:val="36"/>
          <w:lang w:val="en-US"/>
        </w:rPr>
        <w:t>PHP (Hypertext Preprocessor):</w:t>
      </w:r>
    </w:p>
    <w:p w14:paraId="63C774A1" w14:textId="77777777" w:rsidR="009B38D1" w:rsidRPr="009B38D1" w:rsidRDefault="009B38D1" w:rsidP="009564DD">
      <w:pPr>
        <w:jc w:val="both"/>
        <w:rPr>
          <w:rFonts w:cstheme="minorHAnsi"/>
          <w:sz w:val="36"/>
          <w:szCs w:val="36"/>
          <w:lang w:val="en-US"/>
        </w:rPr>
      </w:pPr>
      <w:r w:rsidRPr="009B38D1">
        <w:rPr>
          <w:rFonts w:cstheme="minorHAnsi"/>
          <w:sz w:val="36"/>
          <w:szCs w:val="36"/>
          <w:lang w:val="en-US"/>
        </w:rPr>
        <w:t>Develop server-side scripts in PHP to handle user authentication, session management, and data processing.</w:t>
      </w:r>
    </w:p>
    <w:p w14:paraId="75D225BE" w14:textId="77777777" w:rsidR="009B38D1" w:rsidRPr="009B38D1" w:rsidRDefault="009B38D1" w:rsidP="009564DD">
      <w:pPr>
        <w:jc w:val="both"/>
        <w:rPr>
          <w:rFonts w:cstheme="minorHAnsi"/>
          <w:sz w:val="36"/>
          <w:szCs w:val="36"/>
          <w:lang w:val="en-US"/>
        </w:rPr>
      </w:pPr>
      <w:r w:rsidRPr="009B38D1">
        <w:rPr>
          <w:rFonts w:cstheme="minorHAnsi"/>
          <w:sz w:val="36"/>
          <w:szCs w:val="36"/>
          <w:lang w:val="en-US"/>
        </w:rPr>
        <w:t>Create PHP scripts to interact with the MySQL database for tasks such as retrieving book information, processing orders, and managing user accounts.</w:t>
      </w:r>
    </w:p>
    <w:p w14:paraId="19FEE163" w14:textId="77777777" w:rsidR="009B38D1" w:rsidRDefault="009B38D1" w:rsidP="009564DD">
      <w:pPr>
        <w:jc w:val="both"/>
        <w:rPr>
          <w:rFonts w:cstheme="minorHAnsi"/>
          <w:sz w:val="36"/>
          <w:szCs w:val="36"/>
          <w:lang w:val="en-US"/>
        </w:rPr>
      </w:pPr>
      <w:r w:rsidRPr="009B38D1">
        <w:rPr>
          <w:rFonts w:cstheme="minorHAnsi"/>
          <w:sz w:val="36"/>
          <w:szCs w:val="36"/>
          <w:lang w:val="en-US"/>
        </w:rPr>
        <w:t>Implement security measures, such as input validation, SQL injection prevention, and authentication mechanisms, to protect against vulnerabilities.</w:t>
      </w:r>
    </w:p>
    <w:p w14:paraId="0113AB05" w14:textId="77777777" w:rsidR="007F0F7E" w:rsidRDefault="007F0F7E" w:rsidP="009564DD">
      <w:pPr>
        <w:jc w:val="both"/>
        <w:rPr>
          <w:rFonts w:cstheme="minorHAnsi"/>
          <w:sz w:val="36"/>
          <w:szCs w:val="36"/>
          <w:lang w:val="en-US"/>
        </w:rPr>
      </w:pPr>
    </w:p>
    <w:p w14:paraId="6166B14A" w14:textId="77777777" w:rsidR="007F0F7E" w:rsidRPr="009B38D1" w:rsidRDefault="007F0F7E" w:rsidP="009564DD">
      <w:pPr>
        <w:jc w:val="both"/>
        <w:rPr>
          <w:rFonts w:cstheme="minorHAnsi"/>
          <w:sz w:val="36"/>
          <w:szCs w:val="36"/>
          <w:lang w:val="en-US"/>
        </w:rPr>
      </w:pPr>
    </w:p>
    <w:p w14:paraId="00BB5731" w14:textId="28E71341" w:rsidR="009B38D1" w:rsidRPr="003A4EF0" w:rsidRDefault="009B38D1" w:rsidP="009564DD">
      <w:pPr>
        <w:jc w:val="both"/>
        <w:rPr>
          <w:rFonts w:cstheme="minorHAnsi"/>
          <w:b/>
          <w:bCs/>
          <w:sz w:val="36"/>
          <w:szCs w:val="36"/>
          <w:lang w:val="en-US"/>
        </w:rPr>
      </w:pPr>
      <w:r w:rsidRPr="003A4EF0">
        <w:rPr>
          <w:rFonts w:cstheme="minorHAnsi"/>
          <w:b/>
          <w:bCs/>
          <w:sz w:val="36"/>
          <w:szCs w:val="36"/>
          <w:lang w:val="en-US"/>
        </w:rPr>
        <w:lastRenderedPageBreak/>
        <w:t>MySQL (Structured Query Language):</w:t>
      </w:r>
    </w:p>
    <w:p w14:paraId="2E0C90B3" w14:textId="77777777" w:rsidR="009B38D1" w:rsidRPr="009B38D1" w:rsidRDefault="009B38D1" w:rsidP="009564DD">
      <w:pPr>
        <w:jc w:val="both"/>
        <w:rPr>
          <w:rFonts w:cstheme="minorHAnsi"/>
          <w:sz w:val="36"/>
          <w:szCs w:val="36"/>
          <w:lang w:val="en-US"/>
        </w:rPr>
      </w:pPr>
      <w:r w:rsidRPr="009B38D1">
        <w:rPr>
          <w:rFonts w:cstheme="minorHAnsi"/>
          <w:sz w:val="36"/>
          <w:szCs w:val="36"/>
          <w:lang w:val="en-US"/>
        </w:rPr>
        <w:t>Design a relational database schema to store information about books, users, orders, and other relevant data entities.</w:t>
      </w:r>
    </w:p>
    <w:p w14:paraId="3317E8B7" w14:textId="77777777" w:rsidR="009B38D1" w:rsidRPr="009B38D1" w:rsidRDefault="009B38D1" w:rsidP="009564DD">
      <w:pPr>
        <w:jc w:val="both"/>
        <w:rPr>
          <w:rFonts w:cstheme="minorHAnsi"/>
          <w:sz w:val="36"/>
          <w:szCs w:val="36"/>
          <w:lang w:val="en-US"/>
        </w:rPr>
      </w:pPr>
      <w:r w:rsidRPr="009B38D1">
        <w:rPr>
          <w:rFonts w:cstheme="minorHAnsi"/>
          <w:sz w:val="36"/>
          <w:szCs w:val="36"/>
          <w:lang w:val="en-US"/>
        </w:rPr>
        <w:t>Use SQL queries to perform CRUD operations (Create, Read, Update, Delete) on the database, including inserting new records, fetching data, updating existing entries, and deleting obsolete data.</w:t>
      </w:r>
    </w:p>
    <w:p w14:paraId="3747709C" w14:textId="77777777" w:rsidR="009B38D1" w:rsidRPr="009B38D1" w:rsidRDefault="009B38D1" w:rsidP="009564DD">
      <w:pPr>
        <w:jc w:val="both"/>
        <w:rPr>
          <w:rFonts w:cstheme="minorHAnsi"/>
          <w:sz w:val="36"/>
          <w:szCs w:val="36"/>
          <w:lang w:val="en-US"/>
        </w:rPr>
      </w:pPr>
      <w:r w:rsidRPr="009B38D1">
        <w:rPr>
          <w:rFonts w:cstheme="minorHAnsi"/>
          <w:sz w:val="36"/>
          <w:szCs w:val="36"/>
          <w:lang w:val="en-US"/>
        </w:rPr>
        <w:t>Optimize database performance through indexing, normalization, and query optimization techniques to ensure efficient data retrieval and processing.</w:t>
      </w:r>
    </w:p>
    <w:p w14:paraId="4AB7F4BD" w14:textId="77777777" w:rsidR="009B38D1" w:rsidRPr="003A4EF0" w:rsidRDefault="009B38D1" w:rsidP="009564DD">
      <w:pPr>
        <w:jc w:val="both"/>
        <w:rPr>
          <w:rFonts w:cstheme="minorHAnsi"/>
          <w:b/>
          <w:bCs/>
          <w:sz w:val="36"/>
          <w:szCs w:val="36"/>
          <w:lang w:val="en-US"/>
        </w:rPr>
      </w:pPr>
      <w:r w:rsidRPr="003A4EF0">
        <w:rPr>
          <w:rFonts w:cstheme="minorHAnsi"/>
          <w:b/>
          <w:bCs/>
          <w:sz w:val="36"/>
          <w:szCs w:val="36"/>
          <w:lang w:val="en-US"/>
        </w:rPr>
        <w:t>Full Stack Integration:</w:t>
      </w:r>
    </w:p>
    <w:p w14:paraId="0E34D393" w14:textId="77777777" w:rsidR="009B38D1" w:rsidRPr="009B38D1" w:rsidRDefault="009B38D1" w:rsidP="009564DD">
      <w:pPr>
        <w:jc w:val="both"/>
        <w:rPr>
          <w:rFonts w:cstheme="minorHAnsi"/>
          <w:sz w:val="36"/>
          <w:szCs w:val="36"/>
          <w:lang w:val="en-US"/>
        </w:rPr>
      </w:pPr>
      <w:r w:rsidRPr="009B38D1">
        <w:rPr>
          <w:rFonts w:cstheme="minorHAnsi"/>
          <w:sz w:val="36"/>
          <w:szCs w:val="36"/>
          <w:lang w:val="en-US"/>
        </w:rPr>
        <w:t>Integrate front-end and back-end components seamlessly to create a cohesive user experience.</w:t>
      </w:r>
    </w:p>
    <w:p w14:paraId="1BA56ADF" w14:textId="77777777" w:rsidR="009B38D1" w:rsidRPr="009B38D1" w:rsidRDefault="009B38D1" w:rsidP="009564DD">
      <w:pPr>
        <w:jc w:val="both"/>
        <w:rPr>
          <w:rFonts w:cstheme="minorHAnsi"/>
          <w:sz w:val="36"/>
          <w:szCs w:val="36"/>
          <w:lang w:val="en-US"/>
        </w:rPr>
      </w:pPr>
      <w:r w:rsidRPr="009B38D1">
        <w:rPr>
          <w:rFonts w:cstheme="minorHAnsi"/>
          <w:sz w:val="36"/>
          <w:szCs w:val="36"/>
          <w:lang w:val="en-US"/>
        </w:rPr>
        <w:t>Implement RESTful APIs or server-side endpoints to facilitate communication between the client-side and server-side components.</w:t>
      </w:r>
    </w:p>
    <w:p w14:paraId="3401B6E4" w14:textId="77777777" w:rsidR="009B38D1" w:rsidRPr="009B38D1" w:rsidRDefault="009B38D1" w:rsidP="009564DD">
      <w:pPr>
        <w:jc w:val="both"/>
        <w:rPr>
          <w:rFonts w:cstheme="minorHAnsi"/>
          <w:sz w:val="36"/>
          <w:szCs w:val="36"/>
          <w:lang w:val="en-US"/>
        </w:rPr>
      </w:pPr>
      <w:r w:rsidRPr="009B38D1">
        <w:rPr>
          <w:rFonts w:cstheme="minorHAnsi"/>
          <w:sz w:val="36"/>
          <w:szCs w:val="36"/>
          <w:lang w:val="en-US"/>
        </w:rPr>
        <w:t>Ensure data consistency and synchronization between the client and server to maintain a reliable e-commerce platform.</w:t>
      </w:r>
    </w:p>
    <w:p w14:paraId="50EAF3C6" w14:textId="40D2266A" w:rsidR="00CE1413" w:rsidRDefault="009B38D1" w:rsidP="009564DD">
      <w:pPr>
        <w:jc w:val="both"/>
        <w:rPr>
          <w:rFonts w:cstheme="minorHAnsi"/>
          <w:sz w:val="36"/>
          <w:szCs w:val="36"/>
          <w:lang w:val="en-US"/>
        </w:rPr>
      </w:pPr>
      <w:r w:rsidRPr="009B38D1">
        <w:rPr>
          <w:rFonts w:cstheme="minorHAnsi"/>
          <w:sz w:val="36"/>
          <w:szCs w:val="36"/>
          <w:lang w:val="en-US"/>
        </w:rPr>
        <w:t>Test the application thoroughly to identify and resolve any bugs or issues, ensuring a smooth and error-free user experience.</w:t>
      </w:r>
    </w:p>
    <w:p w14:paraId="24AF1458" w14:textId="77777777" w:rsidR="00636931" w:rsidRDefault="00636931" w:rsidP="009564DD">
      <w:pPr>
        <w:ind w:left="2160" w:firstLine="720"/>
        <w:jc w:val="both"/>
        <w:rPr>
          <w:rFonts w:cstheme="minorHAnsi"/>
          <w:sz w:val="36"/>
          <w:szCs w:val="36"/>
          <w:lang w:val="en-US"/>
        </w:rPr>
      </w:pPr>
    </w:p>
    <w:p w14:paraId="4AD31FA6" w14:textId="77777777" w:rsidR="00636931" w:rsidRDefault="00636931" w:rsidP="009564DD">
      <w:pPr>
        <w:ind w:left="2160" w:firstLine="720"/>
        <w:jc w:val="both"/>
        <w:rPr>
          <w:rFonts w:cstheme="minorHAnsi"/>
          <w:sz w:val="36"/>
          <w:szCs w:val="36"/>
          <w:lang w:val="en-US"/>
        </w:rPr>
      </w:pPr>
    </w:p>
    <w:p w14:paraId="50933FE8" w14:textId="77777777" w:rsidR="00636931" w:rsidRDefault="00636931" w:rsidP="009564DD">
      <w:pPr>
        <w:ind w:left="2160" w:firstLine="720"/>
        <w:jc w:val="both"/>
        <w:rPr>
          <w:rFonts w:cstheme="minorHAnsi"/>
          <w:sz w:val="36"/>
          <w:szCs w:val="36"/>
          <w:lang w:val="en-US"/>
        </w:rPr>
      </w:pPr>
    </w:p>
    <w:p w14:paraId="05FA1F0F" w14:textId="77777777" w:rsidR="00636931" w:rsidRDefault="00636931" w:rsidP="009564DD">
      <w:pPr>
        <w:ind w:left="2160" w:firstLine="720"/>
        <w:jc w:val="both"/>
        <w:rPr>
          <w:rFonts w:cstheme="minorHAnsi"/>
          <w:sz w:val="36"/>
          <w:szCs w:val="36"/>
          <w:lang w:val="en-US"/>
        </w:rPr>
      </w:pPr>
    </w:p>
    <w:p w14:paraId="241D07C5" w14:textId="77777777" w:rsidR="00636931" w:rsidRDefault="00636931" w:rsidP="009564DD">
      <w:pPr>
        <w:ind w:left="2160" w:firstLine="720"/>
        <w:jc w:val="both"/>
        <w:rPr>
          <w:rFonts w:cstheme="minorHAnsi"/>
          <w:sz w:val="36"/>
          <w:szCs w:val="36"/>
          <w:lang w:val="en-US"/>
        </w:rPr>
      </w:pPr>
    </w:p>
    <w:p w14:paraId="42D8C8C0" w14:textId="77777777" w:rsidR="00636931" w:rsidRDefault="00636931" w:rsidP="009564DD">
      <w:pPr>
        <w:ind w:left="2160" w:firstLine="720"/>
        <w:jc w:val="both"/>
        <w:rPr>
          <w:rFonts w:cstheme="minorHAnsi"/>
          <w:sz w:val="36"/>
          <w:szCs w:val="36"/>
          <w:lang w:val="en-US"/>
        </w:rPr>
      </w:pPr>
    </w:p>
    <w:p w14:paraId="66A23E8F" w14:textId="77777777" w:rsidR="00636931" w:rsidRDefault="00636931" w:rsidP="009564DD">
      <w:pPr>
        <w:ind w:left="2160" w:firstLine="720"/>
        <w:jc w:val="both"/>
        <w:rPr>
          <w:rFonts w:cstheme="minorHAnsi"/>
          <w:sz w:val="36"/>
          <w:szCs w:val="36"/>
          <w:lang w:val="en-US"/>
        </w:rPr>
      </w:pPr>
    </w:p>
    <w:p w14:paraId="25B5253C" w14:textId="119A46FE" w:rsidR="00811BB0" w:rsidRDefault="00D4179A" w:rsidP="009564DD">
      <w:pPr>
        <w:ind w:left="2160" w:firstLine="720"/>
        <w:jc w:val="both"/>
        <w:rPr>
          <w:rFonts w:cstheme="minorHAnsi"/>
          <w:b/>
          <w:bCs/>
          <w:sz w:val="48"/>
          <w:szCs w:val="48"/>
          <w:u w:val="single"/>
          <w:lang w:val="en-US"/>
        </w:rPr>
      </w:pPr>
      <w:r w:rsidRPr="00811BB0">
        <w:rPr>
          <w:rFonts w:cstheme="minorHAnsi"/>
          <w:b/>
          <w:bCs/>
          <w:sz w:val="48"/>
          <w:szCs w:val="48"/>
          <w:u w:val="single"/>
          <w:lang w:val="en-US"/>
        </w:rPr>
        <w:lastRenderedPageBreak/>
        <w:t>CHAPTER</w:t>
      </w:r>
      <w:r w:rsidR="00811BB0" w:rsidRPr="00811BB0">
        <w:rPr>
          <w:rFonts w:cstheme="minorHAnsi"/>
          <w:b/>
          <w:bCs/>
          <w:sz w:val="48"/>
          <w:szCs w:val="48"/>
          <w:u w:val="single"/>
          <w:lang w:val="en-US"/>
        </w:rPr>
        <w:t>-3</w:t>
      </w:r>
    </w:p>
    <w:p w14:paraId="351D5051" w14:textId="77777777" w:rsidR="006929B7" w:rsidRDefault="006929B7" w:rsidP="009564DD">
      <w:pPr>
        <w:ind w:left="2160"/>
        <w:jc w:val="both"/>
        <w:rPr>
          <w:rFonts w:cstheme="minorHAnsi"/>
          <w:b/>
          <w:bCs/>
          <w:sz w:val="48"/>
          <w:szCs w:val="48"/>
          <w:u w:val="single"/>
          <w:lang w:val="en-US"/>
        </w:rPr>
      </w:pPr>
      <w:r>
        <w:rPr>
          <w:rFonts w:cstheme="minorHAnsi"/>
          <w:b/>
          <w:bCs/>
          <w:sz w:val="48"/>
          <w:szCs w:val="48"/>
          <w:u w:val="single"/>
          <w:lang w:val="en-US"/>
        </w:rPr>
        <w:t>PROJECT</w:t>
      </w:r>
      <w:r w:rsidR="00811BB0">
        <w:rPr>
          <w:rFonts w:cstheme="minorHAnsi"/>
          <w:b/>
          <w:bCs/>
          <w:sz w:val="48"/>
          <w:szCs w:val="48"/>
          <w:u w:val="single"/>
          <w:lang w:val="en-US"/>
        </w:rPr>
        <w:t xml:space="preserve"> </w:t>
      </w:r>
      <w:r w:rsidR="00D47A87">
        <w:rPr>
          <w:rFonts w:cstheme="minorHAnsi"/>
          <w:b/>
          <w:bCs/>
          <w:sz w:val="48"/>
          <w:szCs w:val="48"/>
          <w:u w:val="single"/>
          <w:lang w:val="en-US"/>
        </w:rPr>
        <w:t>DESIGN</w:t>
      </w:r>
    </w:p>
    <w:p w14:paraId="11C461CD" w14:textId="77777777" w:rsidR="004665A9" w:rsidRDefault="00FE0D84" w:rsidP="009564DD">
      <w:pPr>
        <w:jc w:val="both"/>
        <w:rPr>
          <w:rFonts w:cstheme="minorHAnsi"/>
          <w:sz w:val="36"/>
          <w:szCs w:val="36"/>
          <w:lang w:val="en-US"/>
        </w:rPr>
      </w:pPr>
      <w:r w:rsidRPr="00FE0D84">
        <w:rPr>
          <w:rFonts w:cstheme="minorHAnsi"/>
          <w:sz w:val="36"/>
          <w:szCs w:val="36"/>
          <w:lang w:val="en-US"/>
        </w:rPr>
        <w:t>In order to design a web site, the relational database must be designed first. Conceptual design can be divided into two parts: The data model and the process model. The data model focuses on what data should be stored in the database while the process model deals with how the data is processed. To put this in the context of the relational database, the data model is used to design the relational tables. The process model is used to design the queries that will access and perform operations on those tables.</w:t>
      </w:r>
    </w:p>
    <w:p w14:paraId="68DB848A" w14:textId="52686D9E" w:rsidR="00AD4625" w:rsidRPr="00AD4625" w:rsidRDefault="00AD4625" w:rsidP="000378AA">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jc w:val="both"/>
        <w:rPr>
          <w:rFonts w:ascii="Times New Roman" w:eastAsia="Times New Roman" w:hAnsi="Times New Roman" w:cs="Times New Roman"/>
          <w:kern w:val="0"/>
          <w:sz w:val="24"/>
          <w:szCs w:val="24"/>
          <w:lang w:eastAsia="en-IN"/>
          <w14:ligatures w14:val="none"/>
        </w:rPr>
      </w:pPr>
      <w:r w:rsidRPr="00AD4625">
        <w:rPr>
          <w:rFonts w:ascii="Times New Roman" w:eastAsia="Times New Roman" w:hAnsi="Times New Roman" w:cs="Times New Roman"/>
          <w:noProof/>
          <w:kern w:val="0"/>
          <w:sz w:val="24"/>
          <w:szCs w:val="24"/>
          <w:lang w:eastAsia="en-IN"/>
          <w14:ligatures w14:val="none"/>
        </w:rPr>
        <w:drawing>
          <wp:inline distT="0" distB="0" distL="0" distR="0" wp14:anchorId="3F061EE1" wp14:editId="38F636FD">
            <wp:extent cx="6390640" cy="4737100"/>
            <wp:effectExtent l="0" t="0" r="0" b="0"/>
            <wp:docPr id="853158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90640" cy="4737100"/>
                    </a:xfrm>
                    <a:prstGeom prst="rect">
                      <a:avLst/>
                    </a:prstGeom>
                    <a:noFill/>
                    <a:ln>
                      <a:noFill/>
                    </a:ln>
                  </pic:spPr>
                </pic:pic>
              </a:graphicData>
            </a:graphic>
          </wp:inline>
        </w:drawing>
      </w:r>
    </w:p>
    <w:p w14:paraId="132A0B8D" w14:textId="319CF060" w:rsidR="00922E03" w:rsidRPr="00E465C7" w:rsidRDefault="00FE0D84" w:rsidP="009564DD">
      <w:pPr>
        <w:jc w:val="both"/>
        <w:rPr>
          <w:b/>
          <w:bCs/>
          <w:u w:val="single"/>
          <w:lang w:val="en-US"/>
        </w:rPr>
      </w:pPr>
      <w:r w:rsidRPr="00E465C7">
        <w:rPr>
          <w:b/>
          <w:bCs/>
          <w:u w:val="single"/>
          <w:lang w:val="en-US"/>
        </w:rPr>
        <w:t xml:space="preserve">  </w:t>
      </w:r>
      <w:r w:rsidR="00A32376" w:rsidRPr="00E465C7">
        <w:rPr>
          <w:b/>
          <w:bCs/>
          <w:sz w:val="36"/>
          <w:szCs w:val="36"/>
          <w:u w:val="single"/>
          <w:lang w:val="en-US"/>
        </w:rPr>
        <w:t>FIGURE:1 ENTITY RELATIONSHIP DIAGR</w:t>
      </w:r>
      <w:r w:rsidR="00E465C7" w:rsidRPr="00E465C7">
        <w:rPr>
          <w:b/>
          <w:bCs/>
          <w:sz w:val="36"/>
          <w:szCs w:val="36"/>
          <w:u w:val="single"/>
          <w:lang w:val="en-US"/>
        </w:rPr>
        <w:t>AM</w:t>
      </w:r>
      <w:r w:rsidR="00922E03" w:rsidRPr="00E465C7">
        <w:rPr>
          <w:b/>
          <w:bCs/>
          <w:u w:val="single"/>
          <w:lang w:val="en-US"/>
        </w:rPr>
        <w:br w:type="page"/>
      </w:r>
    </w:p>
    <w:p w14:paraId="51046423" w14:textId="77777777" w:rsidR="001D3661" w:rsidRDefault="001D3661" w:rsidP="009564DD">
      <w:pPr>
        <w:tabs>
          <w:tab w:val="left" w:pos="1212"/>
        </w:tabs>
        <w:jc w:val="both"/>
        <w:rPr>
          <w:sz w:val="36"/>
          <w:szCs w:val="36"/>
        </w:rPr>
      </w:pPr>
      <w:r w:rsidRPr="001D3661">
        <w:rPr>
          <w:sz w:val="36"/>
          <w:szCs w:val="36"/>
        </w:rPr>
        <w:lastRenderedPageBreak/>
        <w:t xml:space="preserve">entity A matches exactly one record in entity B and every record in B matches exactly one record in A. One to many means that every record in A matches zero or more records in B and every record in B matches exactly one record in A. If there is a </w:t>
      </w:r>
      <w:proofErr w:type="gramStart"/>
      <w:r w:rsidRPr="001D3661">
        <w:rPr>
          <w:sz w:val="36"/>
          <w:szCs w:val="36"/>
        </w:rPr>
        <w:t>one to many</w:t>
      </w:r>
      <w:proofErr w:type="gramEnd"/>
      <w:r w:rsidRPr="001D3661">
        <w:rPr>
          <w:sz w:val="36"/>
          <w:szCs w:val="36"/>
        </w:rPr>
        <w:t xml:space="preserve"> relationship between two entities, then these entities are represented as Associative Entities. In the Relational Database model, each of the entities will be transformed into a table. The tables are shown below along with the attributes.</w:t>
      </w:r>
    </w:p>
    <w:p w14:paraId="4E1BCAE2" w14:textId="77777777" w:rsidR="009B0A47" w:rsidRPr="00E80899" w:rsidRDefault="001D3661" w:rsidP="009564DD">
      <w:pPr>
        <w:tabs>
          <w:tab w:val="left" w:pos="1212"/>
        </w:tabs>
        <w:jc w:val="both"/>
        <w:rPr>
          <w:b/>
          <w:bCs/>
          <w:sz w:val="40"/>
          <w:szCs w:val="40"/>
        </w:rPr>
      </w:pPr>
      <w:r w:rsidRPr="00E80899">
        <w:rPr>
          <w:b/>
          <w:bCs/>
          <w:sz w:val="40"/>
          <w:szCs w:val="40"/>
        </w:rPr>
        <w:t xml:space="preserve">  3.1.1 Database Design</w:t>
      </w:r>
    </w:p>
    <w:p w14:paraId="326BD9D3" w14:textId="77777777" w:rsidR="00E80899" w:rsidRDefault="001D3661" w:rsidP="009564DD">
      <w:pPr>
        <w:tabs>
          <w:tab w:val="left" w:pos="1212"/>
        </w:tabs>
        <w:jc w:val="both"/>
        <w:rPr>
          <w:sz w:val="36"/>
          <w:szCs w:val="36"/>
        </w:rPr>
      </w:pPr>
      <w:r w:rsidRPr="001D3661">
        <w:rPr>
          <w:sz w:val="36"/>
          <w:szCs w:val="36"/>
        </w:rPr>
        <w:t xml:space="preserve"> In this section, the basic structure of the tables composing the database for the project are shown along with information about primary and foreign keys.</w:t>
      </w:r>
    </w:p>
    <w:p w14:paraId="703E1FB5" w14:textId="01DDA55E" w:rsidR="007F4B90" w:rsidRPr="007F4B90" w:rsidRDefault="00BC526F" w:rsidP="009564DD">
      <w:pPr>
        <w:tabs>
          <w:tab w:val="left" w:pos="1212"/>
        </w:tabs>
        <w:jc w:val="both"/>
        <w:rPr>
          <w:b/>
          <w:bCs/>
          <w:sz w:val="36"/>
          <w:szCs w:val="36"/>
        </w:rPr>
      </w:pP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r>
      <w:r w:rsidR="007F4B90" w:rsidRPr="007F4B90">
        <w:rPr>
          <w:b/>
          <w:bCs/>
          <w:sz w:val="36"/>
          <w:szCs w:val="36"/>
        </w:rPr>
        <w:t>Customer</w:t>
      </w:r>
    </w:p>
    <w:tbl>
      <w:tblPr>
        <w:tblStyle w:val="TableGrid"/>
        <w:tblW w:w="0" w:type="auto"/>
        <w:tblLook w:val="04A0" w:firstRow="1" w:lastRow="0" w:firstColumn="1" w:lastColumn="0" w:noHBand="0" w:noVBand="1"/>
      </w:tblPr>
      <w:tblGrid>
        <w:gridCol w:w="2570"/>
        <w:gridCol w:w="2570"/>
        <w:gridCol w:w="2570"/>
        <w:gridCol w:w="2570"/>
      </w:tblGrid>
      <w:tr w:rsidR="009D6B95" w14:paraId="3705A98D" w14:textId="77777777" w:rsidTr="009D6B95">
        <w:tc>
          <w:tcPr>
            <w:tcW w:w="2570" w:type="dxa"/>
          </w:tcPr>
          <w:p w14:paraId="07D10A1F" w14:textId="1C8DB344" w:rsidR="009D6B95" w:rsidRPr="00F06E88" w:rsidRDefault="007F4B90" w:rsidP="009564DD">
            <w:pPr>
              <w:tabs>
                <w:tab w:val="left" w:pos="1212"/>
              </w:tabs>
              <w:ind w:firstLine="720"/>
              <w:jc w:val="both"/>
              <w:rPr>
                <w:b/>
                <w:bCs/>
                <w:sz w:val="36"/>
                <w:szCs w:val="36"/>
              </w:rPr>
            </w:pPr>
            <w:r w:rsidRPr="00F06E88">
              <w:rPr>
                <w:b/>
                <w:bCs/>
                <w:sz w:val="36"/>
                <w:szCs w:val="36"/>
              </w:rPr>
              <w:t>S.NO</w:t>
            </w:r>
          </w:p>
        </w:tc>
        <w:tc>
          <w:tcPr>
            <w:tcW w:w="2570" w:type="dxa"/>
          </w:tcPr>
          <w:p w14:paraId="797E06B9" w14:textId="2E4029AB" w:rsidR="009D6B95" w:rsidRPr="00F06E88" w:rsidRDefault="007F4B90" w:rsidP="009564DD">
            <w:pPr>
              <w:tabs>
                <w:tab w:val="left" w:pos="1212"/>
              </w:tabs>
              <w:ind w:firstLine="720"/>
              <w:jc w:val="both"/>
              <w:rPr>
                <w:b/>
                <w:bCs/>
                <w:sz w:val="36"/>
                <w:szCs w:val="36"/>
              </w:rPr>
            </w:pPr>
            <w:r w:rsidRPr="00F06E88">
              <w:rPr>
                <w:b/>
                <w:bCs/>
                <w:sz w:val="36"/>
                <w:szCs w:val="36"/>
              </w:rPr>
              <w:t xml:space="preserve">NAME </w:t>
            </w:r>
          </w:p>
        </w:tc>
        <w:tc>
          <w:tcPr>
            <w:tcW w:w="2570" w:type="dxa"/>
          </w:tcPr>
          <w:p w14:paraId="72D4E1A3" w14:textId="52F0E906" w:rsidR="009D6B95" w:rsidRPr="00F06E88" w:rsidRDefault="007F4B90" w:rsidP="009564DD">
            <w:pPr>
              <w:tabs>
                <w:tab w:val="left" w:pos="1212"/>
              </w:tabs>
              <w:ind w:firstLine="720"/>
              <w:jc w:val="both"/>
              <w:rPr>
                <w:b/>
                <w:bCs/>
                <w:sz w:val="36"/>
                <w:szCs w:val="36"/>
              </w:rPr>
            </w:pPr>
            <w:r w:rsidRPr="00F06E88">
              <w:rPr>
                <w:b/>
                <w:bCs/>
                <w:sz w:val="36"/>
                <w:szCs w:val="36"/>
              </w:rPr>
              <w:t>TYPE</w:t>
            </w:r>
          </w:p>
        </w:tc>
        <w:tc>
          <w:tcPr>
            <w:tcW w:w="2570" w:type="dxa"/>
          </w:tcPr>
          <w:p w14:paraId="6BE122EC" w14:textId="44C6091D" w:rsidR="009D6B95" w:rsidRPr="00F06E88" w:rsidRDefault="007F4B90" w:rsidP="009564DD">
            <w:pPr>
              <w:tabs>
                <w:tab w:val="left" w:pos="1212"/>
              </w:tabs>
              <w:jc w:val="both"/>
              <w:rPr>
                <w:b/>
                <w:bCs/>
                <w:sz w:val="36"/>
                <w:szCs w:val="36"/>
              </w:rPr>
            </w:pPr>
            <w:r w:rsidRPr="00F06E88">
              <w:rPr>
                <w:b/>
                <w:bCs/>
                <w:sz w:val="36"/>
                <w:szCs w:val="36"/>
              </w:rPr>
              <w:t>DESCRIPTION</w:t>
            </w:r>
          </w:p>
        </w:tc>
      </w:tr>
      <w:tr w:rsidR="009D6B95" w14:paraId="0C59DB2E" w14:textId="77777777" w:rsidTr="009D6B95">
        <w:tc>
          <w:tcPr>
            <w:tcW w:w="2570" w:type="dxa"/>
          </w:tcPr>
          <w:p w14:paraId="6F465CC3" w14:textId="49E42F8C" w:rsidR="009D6B95" w:rsidRDefault="00B46E96" w:rsidP="009564DD">
            <w:pPr>
              <w:tabs>
                <w:tab w:val="left" w:pos="1212"/>
              </w:tabs>
              <w:ind w:firstLine="720"/>
              <w:jc w:val="both"/>
              <w:rPr>
                <w:sz w:val="36"/>
                <w:szCs w:val="36"/>
              </w:rPr>
            </w:pPr>
            <w:r>
              <w:rPr>
                <w:sz w:val="36"/>
                <w:szCs w:val="36"/>
              </w:rPr>
              <w:t>1</w:t>
            </w:r>
          </w:p>
        </w:tc>
        <w:tc>
          <w:tcPr>
            <w:tcW w:w="2570" w:type="dxa"/>
          </w:tcPr>
          <w:p w14:paraId="79619D2C" w14:textId="3375A6A1" w:rsidR="009D6B95" w:rsidRPr="008E640A" w:rsidRDefault="00B46E96" w:rsidP="009564DD">
            <w:pPr>
              <w:tabs>
                <w:tab w:val="left" w:pos="1212"/>
              </w:tabs>
              <w:jc w:val="both"/>
              <w:rPr>
                <w:sz w:val="36"/>
                <w:szCs w:val="36"/>
                <w:u w:val="single"/>
              </w:rPr>
            </w:pPr>
            <w:r w:rsidRPr="008E640A">
              <w:rPr>
                <w:sz w:val="36"/>
                <w:szCs w:val="36"/>
                <w:u w:val="single"/>
              </w:rPr>
              <w:t>User Id</w:t>
            </w:r>
          </w:p>
        </w:tc>
        <w:tc>
          <w:tcPr>
            <w:tcW w:w="2570" w:type="dxa"/>
          </w:tcPr>
          <w:p w14:paraId="30D79666" w14:textId="41AB47B6" w:rsidR="009D6B95" w:rsidRDefault="008E640A" w:rsidP="009564DD">
            <w:pPr>
              <w:tabs>
                <w:tab w:val="left" w:pos="1212"/>
              </w:tabs>
              <w:jc w:val="both"/>
              <w:rPr>
                <w:sz w:val="36"/>
                <w:szCs w:val="36"/>
              </w:rPr>
            </w:pPr>
            <w:r>
              <w:rPr>
                <w:sz w:val="36"/>
                <w:szCs w:val="36"/>
              </w:rPr>
              <w:t>Varchar</w:t>
            </w:r>
          </w:p>
        </w:tc>
        <w:tc>
          <w:tcPr>
            <w:tcW w:w="2570" w:type="dxa"/>
          </w:tcPr>
          <w:p w14:paraId="59B192CE" w14:textId="2C7AD4FD" w:rsidR="009D6B95" w:rsidRDefault="008E640A" w:rsidP="009564DD">
            <w:pPr>
              <w:tabs>
                <w:tab w:val="left" w:pos="1212"/>
              </w:tabs>
              <w:jc w:val="both"/>
              <w:rPr>
                <w:sz w:val="36"/>
                <w:szCs w:val="36"/>
              </w:rPr>
            </w:pPr>
            <w:r>
              <w:rPr>
                <w:sz w:val="36"/>
                <w:szCs w:val="36"/>
              </w:rPr>
              <w:t>Primary key for customer identification</w:t>
            </w:r>
          </w:p>
        </w:tc>
      </w:tr>
      <w:tr w:rsidR="009D6B95" w14:paraId="70A1B1B8" w14:textId="77777777" w:rsidTr="009D6B95">
        <w:tc>
          <w:tcPr>
            <w:tcW w:w="2570" w:type="dxa"/>
          </w:tcPr>
          <w:p w14:paraId="6E3A2E3A" w14:textId="7F49A906" w:rsidR="009D6B95" w:rsidRDefault="008E640A" w:rsidP="009564DD">
            <w:pPr>
              <w:tabs>
                <w:tab w:val="left" w:pos="1212"/>
              </w:tabs>
              <w:ind w:firstLine="720"/>
              <w:jc w:val="both"/>
              <w:rPr>
                <w:sz w:val="36"/>
                <w:szCs w:val="36"/>
              </w:rPr>
            </w:pPr>
            <w:r>
              <w:rPr>
                <w:sz w:val="36"/>
                <w:szCs w:val="36"/>
              </w:rPr>
              <w:t>2</w:t>
            </w:r>
          </w:p>
        </w:tc>
        <w:tc>
          <w:tcPr>
            <w:tcW w:w="2570" w:type="dxa"/>
          </w:tcPr>
          <w:p w14:paraId="490C61F4" w14:textId="68F63AEF" w:rsidR="009D6B95" w:rsidRDefault="008E640A" w:rsidP="009564DD">
            <w:pPr>
              <w:tabs>
                <w:tab w:val="left" w:pos="1212"/>
              </w:tabs>
              <w:jc w:val="both"/>
              <w:rPr>
                <w:sz w:val="36"/>
                <w:szCs w:val="36"/>
              </w:rPr>
            </w:pPr>
            <w:r>
              <w:rPr>
                <w:sz w:val="36"/>
                <w:szCs w:val="36"/>
              </w:rPr>
              <w:t>Password</w:t>
            </w:r>
          </w:p>
        </w:tc>
        <w:tc>
          <w:tcPr>
            <w:tcW w:w="2570" w:type="dxa"/>
          </w:tcPr>
          <w:p w14:paraId="7B16A348" w14:textId="4F566D48" w:rsidR="009D6B95" w:rsidRDefault="008E640A" w:rsidP="009564DD">
            <w:pPr>
              <w:tabs>
                <w:tab w:val="left" w:pos="1212"/>
              </w:tabs>
              <w:jc w:val="both"/>
              <w:rPr>
                <w:sz w:val="36"/>
                <w:szCs w:val="36"/>
              </w:rPr>
            </w:pPr>
            <w:r>
              <w:rPr>
                <w:sz w:val="36"/>
                <w:szCs w:val="36"/>
              </w:rPr>
              <w:t>Varchar</w:t>
            </w:r>
          </w:p>
        </w:tc>
        <w:tc>
          <w:tcPr>
            <w:tcW w:w="2570" w:type="dxa"/>
          </w:tcPr>
          <w:p w14:paraId="2E82F299" w14:textId="72A97681" w:rsidR="009D6B95" w:rsidRDefault="008E640A" w:rsidP="009564DD">
            <w:pPr>
              <w:tabs>
                <w:tab w:val="left" w:pos="1212"/>
              </w:tabs>
              <w:jc w:val="both"/>
              <w:rPr>
                <w:sz w:val="36"/>
                <w:szCs w:val="36"/>
              </w:rPr>
            </w:pPr>
            <w:r>
              <w:rPr>
                <w:sz w:val="36"/>
                <w:szCs w:val="36"/>
              </w:rPr>
              <w:t>Security for customer</w:t>
            </w:r>
          </w:p>
        </w:tc>
      </w:tr>
      <w:tr w:rsidR="009D6B95" w14:paraId="0CF23206" w14:textId="77777777" w:rsidTr="009D6B95">
        <w:tc>
          <w:tcPr>
            <w:tcW w:w="2570" w:type="dxa"/>
          </w:tcPr>
          <w:p w14:paraId="062BCD65" w14:textId="6A34177D" w:rsidR="009D6B95" w:rsidRDefault="008E640A" w:rsidP="009564DD">
            <w:pPr>
              <w:tabs>
                <w:tab w:val="left" w:pos="1212"/>
              </w:tabs>
              <w:ind w:firstLine="720"/>
              <w:jc w:val="both"/>
              <w:rPr>
                <w:sz w:val="36"/>
                <w:szCs w:val="36"/>
              </w:rPr>
            </w:pPr>
            <w:r>
              <w:rPr>
                <w:sz w:val="36"/>
                <w:szCs w:val="36"/>
              </w:rPr>
              <w:t>3</w:t>
            </w:r>
          </w:p>
        </w:tc>
        <w:tc>
          <w:tcPr>
            <w:tcW w:w="2570" w:type="dxa"/>
          </w:tcPr>
          <w:p w14:paraId="59733E62" w14:textId="1C5BFF7D" w:rsidR="009D6B95" w:rsidRDefault="007621EB" w:rsidP="009564DD">
            <w:pPr>
              <w:tabs>
                <w:tab w:val="left" w:pos="1212"/>
              </w:tabs>
              <w:jc w:val="both"/>
              <w:rPr>
                <w:sz w:val="36"/>
                <w:szCs w:val="36"/>
              </w:rPr>
            </w:pPr>
            <w:r>
              <w:rPr>
                <w:sz w:val="36"/>
                <w:szCs w:val="36"/>
              </w:rPr>
              <w:t>First_name</w:t>
            </w:r>
          </w:p>
        </w:tc>
        <w:tc>
          <w:tcPr>
            <w:tcW w:w="2570" w:type="dxa"/>
          </w:tcPr>
          <w:p w14:paraId="352D1343" w14:textId="654CD363" w:rsidR="009D6B95" w:rsidRDefault="007621EB" w:rsidP="009564DD">
            <w:pPr>
              <w:tabs>
                <w:tab w:val="left" w:pos="1212"/>
              </w:tabs>
              <w:jc w:val="both"/>
              <w:rPr>
                <w:sz w:val="36"/>
                <w:szCs w:val="36"/>
              </w:rPr>
            </w:pPr>
            <w:r>
              <w:rPr>
                <w:sz w:val="36"/>
                <w:szCs w:val="36"/>
              </w:rPr>
              <w:t>Varchar</w:t>
            </w:r>
          </w:p>
        </w:tc>
        <w:tc>
          <w:tcPr>
            <w:tcW w:w="2570" w:type="dxa"/>
          </w:tcPr>
          <w:p w14:paraId="1D48CD21" w14:textId="77777777" w:rsidR="009D6B95" w:rsidRDefault="009D6B95" w:rsidP="009564DD">
            <w:pPr>
              <w:tabs>
                <w:tab w:val="left" w:pos="1212"/>
              </w:tabs>
              <w:jc w:val="both"/>
              <w:rPr>
                <w:sz w:val="36"/>
                <w:szCs w:val="36"/>
              </w:rPr>
            </w:pPr>
          </w:p>
        </w:tc>
      </w:tr>
      <w:tr w:rsidR="009D6B95" w14:paraId="6405C3C0" w14:textId="77777777" w:rsidTr="009D6B95">
        <w:tc>
          <w:tcPr>
            <w:tcW w:w="2570" w:type="dxa"/>
          </w:tcPr>
          <w:p w14:paraId="4275CB26" w14:textId="3331F929" w:rsidR="009D6B95" w:rsidRDefault="007621EB" w:rsidP="009564DD">
            <w:pPr>
              <w:tabs>
                <w:tab w:val="left" w:pos="1212"/>
              </w:tabs>
              <w:ind w:firstLine="720"/>
              <w:jc w:val="both"/>
              <w:rPr>
                <w:sz w:val="36"/>
                <w:szCs w:val="36"/>
              </w:rPr>
            </w:pPr>
            <w:r>
              <w:rPr>
                <w:sz w:val="36"/>
                <w:szCs w:val="36"/>
              </w:rPr>
              <w:t>4</w:t>
            </w:r>
          </w:p>
        </w:tc>
        <w:tc>
          <w:tcPr>
            <w:tcW w:w="2570" w:type="dxa"/>
          </w:tcPr>
          <w:p w14:paraId="3BFF48C5" w14:textId="443C65CD" w:rsidR="009D6B95" w:rsidRDefault="00E66115" w:rsidP="009564DD">
            <w:pPr>
              <w:tabs>
                <w:tab w:val="left" w:pos="1212"/>
              </w:tabs>
              <w:jc w:val="both"/>
              <w:rPr>
                <w:sz w:val="36"/>
                <w:szCs w:val="36"/>
              </w:rPr>
            </w:pPr>
            <w:r>
              <w:rPr>
                <w:sz w:val="36"/>
                <w:szCs w:val="36"/>
              </w:rPr>
              <w:t xml:space="preserve">Last_name </w:t>
            </w:r>
          </w:p>
        </w:tc>
        <w:tc>
          <w:tcPr>
            <w:tcW w:w="2570" w:type="dxa"/>
          </w:tcPr>
          <w:p w14:paraId="4B9790D9" w14:textId="6C4CCFFA" w:rsidR="009D6B95" w:rsidRDefault="00E66115" w:rsidP="009564DD">
            <w:pPr>
              <w:tabs>
                <w:tab w:val="left" w:pos="1212"/>
              </w:tabs>
              <w:jc w:val="both"/>
              <w:rPr>
                <w:sz w:val="36"/>
                <w:szCs w:val="36"/>
              </w:rPr>
            </w:pPr>
            <w:r>
              <w:rPr>
                <w:sz w:val="36"/>
                <w:szCs w:val="36"/>
              </w:rPr>
              <w:t>Var</w:t>
            </w:r>
            <w:r w:rsidR="00085AD2">
              <w:rPr>
                <w:sz w:val="36"/>
                <w:szCs w:val="36"/>
              </w:rPr>
              <w:t>char</w:t>
            </w:r>
          </w:p>
        </w:tc>
        <w:tc>
          <w:tcPr>
            <w:tcW w:w="2570" w:type="dxa"/>
          </w:tcPr>
          <w:p w14:paraId="109CA229" w14:textId="77777777" w:rsidR="009D6B95" w:rsidRDefault="009D6B95" w:rsidP="009564DD">
            <w:pPr>
              <w:tabs>
                <w:tab w:val="left" w:pos="1212"/>
              </w:tabs>
              <w:jc w:val="both"/>
              <w:rPr>
                <w:sz w:val="36"/>
                <w:szCs w:val="36"/>
              </w:rPr>
            </w:pPr>
          </w:p>
        </w:tc>
      </w:tr>
      <w:tr w:rsidR="009D6B95" w14:paraId="1DDE7D40" w14:textId="77777777" w:rsidTr="009D6B95">
        <w:tc>
          <w:tcPr>
            <w:tcW w:w="2570" w:type="dxa"/>
          </w:tcPr>
          <w:p w14:paraId="4C339A2E" w14:textId="59D389A7" w:rsidR="009D6B95" w:rsidRDefault="00085AD2" w:rsidP="009564DD">
            <w:pPr>
              <w:tabs>
                <w:tab w:val="left" w:pos="1212"/>
              </w:tabs>
              <w:ind w:firstLine="720"/>
              <w:jc w:val="both"/>
              <w:rPr>
                <w:sz w:val="36"/>
                <w:szCs w:val="36"/>
              </w:rPr>
            </w:pPr>
            <w:r>
              <w:rPr>
                <w:sz w:val="36"/>
                <w:szCs w:val="36"/>
              </w:rPr>
              <w:t>5</w:t>
            </w:r>
          </w:p>
        </w:tc>
        <w:tc>
          <w:tcPr>
            <w:tcW w:w="2570" w:type="dxa"/>
          </w:tcPr>
          <w:p w14:paraId="72AEB318" w14:textId="11D6E7B5" w:rsidR="009D6B95" w:rsidRDefault="00085AD2" w:rsidP="009564DD">
            <w:pPr>
              <w:tabs>
                <w:tab w:val="left" w:pos="1212"/>
              </w:tabs>
              <w:jc w:val="both"/>
              <w:rPr>
                <w:sz w:val="36"/>
                <w:szCs w:val="36"/>
              </w:rPr>
            </w:pPr>
            <w:r>
              <w:rPr>
                <w:sz w:val="36"/>
                <w:szCs w:val="36"/>
              </w:rPr>
              <w:t>Address</w:t>
            </w:r>
          </w:p>
        </w:tc>
        <w:tc>
          <w:tcPr>
            <w:tcW w:w="2570" w:type="dxa"/>
          </w:tcPr>
          <w:p w14:paraId="33199E80" w14:textId="62EAE1D0" w:rsidR="009D6B95" w:rsidRDefault="00085AD2" w:rsidP="009564DD">
            <w:pPr>
              <w:tabs>
                <w:tab w:val="left" w:pos="1212"/>
              </w:tabs>
              <w:jc w:val="both"/>
              <w:rPr>
                <w:sz w:val="36"/>
                <w:szCs w:val="36"/>
              </w:rPr>
            </w:pPr>
            <w:r>
              <w:rPr>
                <w:sz w:val="36"/>
                <w:szCs w:val="36"/>
              </w:rPr>
              <w:t>Varchar</w:t>
            </w:r>
          </w:p>
        </w:tc>
        <w:tc>
          <w:tcPr>
            <w:tcW w:w="2570" w:type="dxa"/>
          </w:tcPr>
          <w:p w14:paraId="78E254DC" w14:textId="77777777" w:rsidR="009D6B95" w:rsidRDefault="009D6B95" w:rsidP="009564DD">
            <w:pPr>
              <w:tabs>
                <w:tab w:val="left" w:pos="1212"/>
              </w:tabs>
              <w:jc w:val="both"/>
              <w:rPr>
                <w:sz w:val="36"/>
                <w:szCs w:val="36"/>
              </w:rPr>
            </w:pPr>
          </w:p>
        </w:tc>
      </w:tr>
      <w:tr w:rsidR="009D6B95" w14:paraId="0D08CCC0" w14:textId="77777777" w:rsidTr="009D6B95">
        <w:tc>
          <w:tcPr>
            <w:tcW w:w="2570" w:type="dxa"/>
          </w:tcPr>
          <w:p w14:paraId="7B77C781" w14:textId="2FF0FB31" w:rsidR="009D6B95" w:rsidRDefault="00085AD2" w:rsidP="009564DD">
            <w:pPr>
              <w:tabs>
                <w:tab w:val="left" w:pos="1212"/>
              </w:tabs>
              <w:ind w:firstLine="720"/>
              <w:jc w:val="both"/>
              <w:rPr>
                <w:sz w:val="36"/>
                <w:szCs w:val="36"/>
              </w:rPr>
            </w:pPr>
            <w:r>
              <w:rPr>
                <w:sz w:val="36"/>
                <w:szCs w:val="36"/>
              </w:rPr>
              <w:t>6</w:t>
            </w:r>
          </w:p>
        </w:tc>
        <w:tc>
          <w:tcPr>
            <w:tcW w:w="2570" w:type="dxa"/>
          </w:tcPr>
          <w:p w14:paraId="3D2D961A" w14:textId="06D0D691" w:rsidR="009D6B95" w:rsidRDefault="00085AD2" w:rsidP="009564DD">
            <w:pPr>
              <w:tabs>
                <w:tab w:val="left" w:pos="1212"/>
              </w:tabs>
              <w:ind w:firstLine="720"/>
              <w:jc w:val="both"/>
              <w:rPr>
                <w:sz w:val="36"/>
                <w:szCs w:val="36"/>
              </w:rPr>
            </w:pPr>
            <w:r>
              <w:rPr>
                <w:sz w:val="36"/>
                <w:szCs w:val="36"/>
              </w:rPr>
              <w:t>City</w:t>
            </w:r>
          </w:p>
        </w:tc>
        <w:tc>
          <w:tcPr>
            <w:tcW w:w="2570" w:type="dxa"/>
          </w:tcPr>
          <w:p w14:paraId="18E42F33" w14:textId="67E5DA74" w:rsidR="009D6B95" w:rsidRDefault="00085AD2" w:rsidP="009564DD">
            <w:pPr>
              <w:tabs>
                <w:tab w:val="left" w:pos="1212"/>
              </w:tabs>
              <w:jc w:val="both"/>
              <w:rPr>
                <w:sz w:val="36"/>
                <w:szCs w:val="36"/>
              </w:rPr>
            </w:pPr>
            <w:r>
              <w:rPr>
                <w:sz w:val="36"/>
                <w:szCs w:val="36"/>
              </w:rPr>
              <w:t>Varchar</w:t>
            </w:r>
          </w:p>
        </w:tc>
        <w:tc>
          <w:tcPr>
            <w:tcW w:w="2570" w:type="dxa"/>
          </w:tcPr>
          <w:p w14:paraId="04F38382" w14:textId="77777777" w:rsidR="009D6B95" w:rsidRDefault="009D6B95" w:rsidP="009564DD">
            <w:pPr>
              <w:tabs>
                <w:tab w:val="left" w:pos="1212"/>
              </w:tabs>
              <w:jc w:val="both"/>
              <w:rPr>
                <w:sz w:val="36"/>
                <w:szCs w:val="36"/>
              </w:rPr>
            </w:pPr>
          </w:p>
        </w:tc>
      </w:tr>
      <w:tr w:rsidR="009D6B95" w14:paraId="098FBDDB" w14:textId="77777777" w:rsidTr="009D6B95">
        <w:tc>
          <w:tcPr>
            <w:tcW w:w="2570" w:type="dxa"/>
          </w:tcPr>
          <w:p w14:paraId="25A38FE8" w14:textId="34B90359" w:rsidR="009D6B95" w:rsidRDefault="000A5C9D" w:rsidP="009564DD">
            <w:pPr>
              <w:tabs>
                <w:tab w:val="left" w:pos="1212"/>
              </w:tabs>
              <w:ind w:firstLine="720"/>
              <w:jc w:val="both"/>
              <w:rPr>
                <w:sz w:val="36"/>
                <w:szCs w:val="36"/>
              </w:rPr>
            </w:pPr>
            <w:r>
              <w:rPr>
                <w:sz w:val="36"/>
                <w:szCs w:val="36"/>
              </w:rPr>
              <w:t>7</w:t>
            </w:r>
          </w:p>
        </w:tc>
        <w:tc>
          <w:tcPr>
            <w:tcW w:w="2570" w:type="dxa"/>
          </w:tcPr>
          <w:p w14:paraId="0ED48CED" w14:textId="05DD9328" w:rsidR="009D6B95" w:rsidRDefault="000A5C9D" w:rsidP="009564DD">
            <w:pPr>
              <w:tabs>
                <w:tab w:val="left" w:pos="1212"/>
              </w:tabs>
              <w:ind w:firstLine="720"/>
              <w:jc w:val="both"/>
              <w:rPr>
                <w:sz w:val="36"/>
                <w:szCs w:val="36"/>
              </w:rPr>
            </w:pPr>
            <w:r>
              <w:rPr>
                <w:sz w:val="36"/>
                <w:szCs w:val="36"/>
              </w:rPr>
              <w:t>Zip</w:t>
            </w:r>
          </w:p>
        </w:tc>
        <w:tc>
          <w:tcPr>
            <w:tcW w:w="2570" w:type="dxa"/>
          </w:tcPr>
          <w:p w14:paraId="0B2F2B2E" w14:textId="7AAA3D46" w:rsidR="009D6B95" w:rsidRDefault="000A5C9D" w:rsidP="009564DD">
            <w:pPr>
              <w:tabs>
                <w:tab w:val="left" w:pos="1212"/>
              </w:tabs>
              <w:jc w:val="both"/>
              <w:rPr>
                <w:sz w:val="36"/>
                <w:szCs w:val="36"/>
              </w:rPr>
            </w:pPr>
            <w:r>
              <w:rPr>
                <w:sz w:val="36"/>
                <w:szCs w:val="36"/>
              </w:rPr>
              <w:t>Integer</w:t>
            </w:r>
          </w:p>
        </w:tc>
        <w:tc>
          <w:tcPr>
            <w:tcW w:w="2570" w:type="dxa"/>
          </w:tcPr>
          <w:p w14:paraId="2B983757" w14:textId="77777777" w:rsidR="009D6B95" w:rsidRDefault="009D6B95" w:rsidP="009564DD">
            <w:pPr>
              <w:tabs>
                <w:tab w:val="left" w:pos="1212"/>
              </w:tabs>
              <w:jc w:val="both"/>
              <w:rPr>
                <w:sz w:val="36"/>
                <w:szCs w:val="36"/>
              </w:rPr>
            </w:pPr>
          </w:p>
        </w:tc>
      </w:tr>
      <w:tr w:rsidR="009D6B95" w14:paraId="7CA0EC3D" w14:textId="77777777" w:rsidTr="009D6B95">
        <w:tc>
          <w:tcPr>
            <w:tcW w:w="2570" w:type="dxa"/>
          </w:tcPr>
          <w:p w14:paraId="6A732557" w14:textId="6D596FC7" w:rsidR="009D6B95" w:rsidRDefault="000A5C9D" w:rsidP="009564DD">
            <w:pPr>
              <w:tabs>
                <w:tab w:val="left" w:pos="1212"/>
              </w:tabs>
              <w:ind w:firstLine="720"/>
              <w:jc w:val="both"/>
              <w:rPr>
                <w:sz w:val="36"/>
                <w:szCs w:val="36"/>
              </w:rPr>
            </w:pPr>
            <w:r>
              <w:rPr>
                <w:sz w:val="36"/>
                <w:szCs w:val="36"/>
              </w:rPr>
              <w:t xml:space="preserve">8 </w:t>
            </w:r>
          </w:p>
        </w:tc>
        <w:tc>
          <w:tcPr>
            <w:tcW w:w="2570" w:type="dxa"/>
          </w:tcPr>
          <w:p w14:paraId="5E6C6FF1" w14:textId="3DA7AAEE" w:rsidR="009D6B95" w:rsidRDefault="000A5C9D" w:rsidP="009564DD">
            <w:pPr>
              <w:tabs>
                <w:tab w:val="left" w:pos="1212"/>
              </w:tabs>
              <w:ind w:firstLine="720"/>
              <w:jc w:val="both"/>
              <w:rPr>
                <w:sz w:val="36"/>
                <w:szCs w:val="36"/>
              </w:rPr>
            </w:pPr>
            <w:r>
              <w:rPr>
                <w:sz w:val="36"/>
                <w:szCs w:val="36"/>
              </w:rPr>
              <w:t xml:space="preserve">State </w:t>
            </w:r>
          </w:p>
        </w:tc>
        <w:tc>
          <w:tcPr>
            <w:tcW w:w="2570" w:type="dxa"/>
          </w:tcPr>
          <w:p w14:paraId="010F5BA1" w14:textId="62939BA9" w:rsidR="009D6B95" w:rsidRDefault="000A5C9D" w:rsidP="009564DD">
            <w:pPr>
              <w:tabs>
                <w:tab w:val="left" w:pos="1212"/>
              </w:tabs>
              <w:jc w:val="both"/>
              <w:rPr>
                <w:sz w:val="36"/>
                <w:szCs w:val="36"/>
              </w:rPr>
            </w:pPr>
            <w:r>
              <w:rPr>
                <w:sz w:val="36"/>
                <w:szCs w:val="36"/>
              </w:rPr>
              <w:t>varchar</w:t>
            </w:r>
          </w:p>
        </w:tc>
        <w:tc>
          <w:tcPr>
            <w:tcW w:w="2570" w:type="dxa"/>
          </w:tcPr>
          <w:p w14:paraId="453AD241" w14:textId="77777777" w:rsidR="009D6B95" w:rsidRDefault="009D6B95" w:rsidP="009564DD">
            <w:pPr>
              <w:tabs>
                <w:tab w:val="left" w:pos="1212"/>
              </w:tabs>
              <w:jc w:val="both"/>
              <w:rPr>
                <w:sz w:val="36"/>
                <w:szCs w:val="36"/>
              </w:rPr>
            </w:pPr>
          </w:p>
        </w:tc>
      </w:tr>
      <w:tr w:rsidR="009D6B95" w14:paraId="47AE4766" w14:textId="77777777" w:rsidTr="009D6B95">
        <w:tc>
          <w:tcPr>
            <w:tcW w:w="2570" w:type="dxa"/>
          </w:tcPr>
          <w:p w14:paraId="4493E9A7" w14:textId="53C78CB8" w:rsidR="009D6B95" w:rsidRDefault="000A5C9D" w:rsidP="009564DD">
            <w:pPr>
              <w:tabs>
                <w:tab w:val="left" w:pos="1212"/>
              </w:tabs>
              <w:ind w:firstLine="720"/>
              <w:jc w:val="both"/>
              <w:rPr>
                <w:sz w:val="36"/>
                <w:szCs w:val="36"/>
              </w:rPr>
            </w:pPr>
            <w:r>
              <w:rPr>
                <w:sz w:val="36"/>
                <w:szCs w:val="36"/>
              </w:rPr>
              <w:t>9</w:t>
            </w:r>
          </w:p>
        </w:tc>
        <w:tc>
          <w:tcPr>
            <w:tcW w:w="2570" w:type="dxa"/>
          </w:tcPr>
          <w:p w14:paraId="7977917E" w14:textId="36DF5A16" w:rsidR="009D6B95" w:rsidRDefault="000A5C9D" w:rsidP="009564DD">
            <w:pPr>
              <w:tabs>
                <w:tab w:val="left" w:pos="1212"/>
              </w:tabs>
              <w:jc w:val="both"/>
              <w:rPr>
                <w:sz w:val="36"/>
                <w:szCs w:val="36"/>
              </w:rPr>
            </w:pPr>
            <w:r>
              <w:rPr>
                <w:sz w:val="36"/>
                <w:szCs w:val="36"/>
              </w:rPr>
              <w:t>Email Address</w:t>
            </w:r>
          </w:p>
        </w:tc>
        <w:tc>
          <w:tcPr>
            <w:tcW w:w="2570" w:type="dxa"/>
          </w:tcPr>
          <w:p w14:paraId="7B158934" w14:textId="2FB59CCB" w:rsidR="009D6B95" w:rsidRDefault="000A5C9D" w:rsidP="009564DD">
            <w:pPr>
              <w:tabs>
                <w:tab w:val="left" w:pos="1212"/>
              </w:tabs>
              <w:jc w:val="both"/>
              <w:rPr>
                <w:sz w:val="36"/>
                <w:szCs w:val="36"/>
              </w:rPr>
            </w:pPr>
            <w:r>
              <w:rPr>
                <w:sz w:val="36"/>
                <w:szCs w:val="36"/>
              </w:rPr>
              <w:t>Var</w:t>
            </w:r>
            <w:r w:rsidR="006D745D">
              <w:rPr>
                <w:sz w:val="36"/>
                <w:szCs w:val="36"/>
              </w:rPr>
              <w:t>char</w:t>
            </w:r>
          </w:p>
        </w:tc>
        <w:tc>
          <w:tcPr>
            <w:tcW w:w="2570" w:type="dxa"/>
          </w:tcPr>
          <w:p w14:paraId="043D889B" w14:textId="77777777" w:rsidR="009D6B95" w:rsidRDefault="009D6B95" w:rsidP="009564DD">
            <w:pPr>
              <w:tabs>
                <w:tab w:val="left" w:pos="1212"/>
              </w:tabs>
              <w:jc w:val="both"/>
              <w:rPr>
                <w:sz w:val="36"/>
                <w:szCs w:val="36"/>
              </w:rPr>
            </w:pPr>
          </w:p>
        </w:tc>
      </w:tr>
      <w:tr w:rsidR="009D6B95" w14:paraId="4BACCE0D" w14:textId="77777777" w:rsidTr="009D6B95">
        <w:tc>
          <w:tcPr>
            <w:tcW w:w="2570" w:type="dxa"/>
          </w:tcPr>
          <w:p w14:paraId="03F5EA87" w14:textId="5DE401A5" w:rsidR="009D6B95" w:rsidRDefault="006D745D" w:rsidP="009564DD">
            <w:pPr>
              <w:tabs>
                <w:tab w:val="left" w:pos="1212"/>
              </w:tabs>
              <w:ind w:firstLine="720"/>
              <w:jc w:val="both"/>
              <w:rPr>
                <w:sz w:val="36"/>
                <w:szCs w:val="36"/>
              </w:rPr>
            </w:pPr>
            <w:r>
              <w:rPr>
                <w:sz w:val="36"/>
                <w:szCs w:val="36"/>
              </w:rPr>
              <w:t>10</w:t>
            </w:r>
          </w:p>
        </w:tc>
        <w:tc>
          <w:tcPr>
            <w:tcW w:w="2570" w:type="dxa"/>
          </w:tcPr>
          <w:p w14:paraId="0C32E1B0" w14:textId="0FFFAA37" w:rsidR="009D6B95" w:rsidRDefault="006D745D" w:rsidP="009564DD">
            <w:pPr>
              <w:tabs>
                <w:tab w:val="left" w:pos="1212"/>
              </w:tabs>
              <w:jc w:val="both"/>
              <w:rPr>
                <w:sz w:val="36"/>
                <w:szCs w:val="36"/>
              </w:rPr>
            </w:pPr>
            <w:r>
              <w:rPr>
                <w:sz w:val="36"/>
                <w:szCs w:val="36"/>
              </w:rPr>
              <w:t>Phone_Number</w:t>
            </w:r>
          </w:p>
        </w:tc>
        <w:tc>
          <w:tcPr>
            <w:tcW w:w="2570" w:type="dxa"/>
          </w:tcPr>
          <w:p w14:paraId="1708C999" w14:textId="5AEB659F" w:rsidR="009D6B95" w:rsidRDefault="006D745D" w:rsidP="009564DD">
            <w:pPr>
              <w:tabs>
                <w:tab w:val="left" w:pos="1212"/>
              </w:tabs>
              <w:jc w:val="both"/>
              <w:rPr>
                <w:sz w:val="36"/>
                <w:szCs w:val="36"/>
              </w:rPr>
            </w:pPr>
            <w:r>
              <w:rPr>
                <w:sz w:val="36"/>
                <w:szCs w:val="36"/>
              </w:rPr>
              <w:t>Varchar</w:t>
            </w:r>
          </w:p>
        </w:tc>
        <w:tc>
          <w:tcPr>
            <w:tcW w:w="2570" w:type="dxa"/>
          </w:tcPr>
          <w:p w14:paraId="472AAFF3" w14:textId="77777777" w:rsidR="009D6B95" w:rsidRDefault="009D6B95" w:rsidP="009564DD">
            <w:pPr>
              <w:tabs>
                <w:tab w:val="left" w:pos="1212"/>
              </w:tabs>
              <w:jc w:val="both"/>
              <w:rPr>
                <w:sz w:val="36"/>
                <w:szCs w:val="36"/>
              </w:rPr>
            </w:pPr>
          </w:p>
        </w:tc>
      </w:tr>
    </w:tbl>
    <w:p w14:paraId="4BA3C8A0" w14:textId="77777777" w:rsidR="007E4E4E" w:rsidRDefault="007E4E4E" w:rsidP="009564DD">
      <w:pPr>
        <w:tabs>
          <w:tab w:val="left" w:pos="1212"/>
        </w:tabs>
        <w:jc w:val="both"/>
        <w:rPr>
          <w:sz w:val="36"/>
          <w:szCs w:val="36"/>
        </w:rPr>
      </w:pPr>
    </w:p>
    <w:p w14:paraId="73053CD8" w14:textId="77777777" w:rsidR="007E4E4E" w:rsidRDefault="007E4E4E" w:rsidP="009564DD">
      <w:pPr>
        <w:tabs>
          <w:tab w:val="left" w:pos="1212"/>
        </w:tabs>
        <w:jc w:val="both"/>
        <w:rPr>
          <w:sz w:val="36"/>
          <w:szCs w:val="36"/>
        </w:rPr>
      </w:pPr>
    </w:p>
    <w:p w14:paraId="22EA691B" w14:textId="77777777" w:rsidR="007E4E4E" w:rsidRDefault="007E4E4E" w:rsidP="009564DD">
      <w:pPr>
        <w:tabs>
          <w:tab w:val="left" w:pos="1212"/>
        </w:tabs>
        <w:jc w:val="both"/>
        <w:rPr>
          <w:sz w:val="36"/>
          <w:szCs w:val="36"/>
        </w:rPr>
      </w:pPr>
    </w:p>
    <w:p w14:paraId="0BC76325" w14:textId="2604A749" w:rsidR="00A34DDB" w:rsidRPr="00405CF4" w:rsidRDefault="00BC526F" w:rsidP="009564DD">
      <w:pPr>
        <w:tabs>
          <w:tab w:val="left" w:pos="1212"/>
        </w:tabs>
        <w:ind w:firstLine="1212"/>
        <w:jc w:val="both"/>
        <w:rPr>
          <w:b/>
          <w:bCs/>
          <w:sz w:val="36"/>
          <w:szCs w:val="36"/>
        </w:rPr>
      </w:pPr>
      <w:r>
        <w:rPr>
          <w:b/>
          <w:bCs/>
          <w:sz w:val="36"/>
          <w:szCs w:val="36"/>
        </w:rPr>
        <w:lastRenderedPageBreak/>
        <w:tab/>
      </w:r>
      <w:r>
        <w:rPr>
          <w:b/>
          <w:bCs/>
          <w:sz w:val="36"/>
          <w:szCs w:val="36"/>
        </w:rPr>
        <w:tab/>
      </w:r>
      <w:r>
        <w:rPr>
          <w:b/>
          <w:bCs/>
          <w:sz w:val="36"/>
          <w:szCs w:val="36"/>
        </w:rPr>
        <w:tab/>
      </w:r>
      <w:r>
        <w:rPr>
          <w:b/>
          <w:bCs/>
          <w:sz w:val="36"/>
          <w:szCs w:val="36"/>
        </w:rPr>
        <w:tab/>
      </w:r>
      <w:r>
        <w:rPr>
          <w:b/>
          <w:bCs/>
          <w:sz w:val="36"/>
          <w:szCs w:val="36"/>
        </w:rPr>
        <w:tab/>
      </w:r>
      <w:r w:rsidR="00A74221" w:rsidRPr="00405CF4">
        <w:rPr>
          <w:b/>
          <w:bCs/>
          <w:sz w:val="36"/>
          <w:szCs w:val="36"/>
        </w:rPr>
        <w:t>Books</w:t>
      </w:r>
    </w:p>
    <w:tbl>
      <w:tblPr>
        <w:tblStyle w:val="TableGrid"/>
        <w:tblW w:w="0" w:type="auto"/>
        <w:tblLook w:val="04A0" w:firstRow="1" w:lastRow="0" w:firstColumn="1" w:lastColumn="0" w:noHBand="0" w:noVBand="1"/>
      </w:tblPr>
      <w:tblGrid>
        <w:gridCol w:w="2570"/>
        <w:gridCol w:w="2570"/>
        <w:gridCol w:w="2570"/>
        <w:gridCol w:w="2570"/>
      </w:tblGrid>
      <w:tr w:rsidR="00A34DDB" w14:paraId="27363E26" w14:textId="77777777" w:rsidTr="00A34DDB">
        <w:tc>
          <w:tcPr>
            <w:tcW w:w="2570" w:type="dxa"/>
          </w:tcPr>
          <w:p w14:paraId="486F56BC" w14:textId="0CB9EF1C" w:rsidR="00A34DDB" w:rsidRDefault="00A34DDB" w:rsidP="009564DD">
            <w:pPr>
              <w:tabs>
                <w:tab w:val="left" w:pos="1212"/>
              </w:tabs>
              <w:ind w:firstLine="720"/>
              <w:jc w:val="both"/>
              <w:rPr>
                <w:b/>
                <w:bCs/>
                <w:sz w:val="36"/>
                <w:szCs w:val="36"/>
              </w:rPr>
            </w:pPr>
            <w:r>
              <w:rPr>
                <w:b/>
                <w:bCs/>
                <w:sz w:val="36"/>
                <w:szCs w:val="36"/>
              </w:rPr>
              <w:t>S.</w:t>
            </w:r>
            <w:r w:rsidR="00B700D8">
              <w:rPr>
                <w:b/>
                <w:bCs/>
                <w:sz w:val="36"/>
                <w:szCs w:val="36"/>
              </w:rPr>
              <w:t>NO</w:t>
            </w:r>
          </w:p>
        </w:tc>
        <w:tc>
          <w:tcPr>
            <w:tcW w:w="2570" w:type="dxa"/>
          </w:tcPr>
          <w:p w14:paraId="725F4063" w14:textId="17E45CBE" w:rsidR="00A34DDB" w:rsidRDefault="00B700D8" w:rsidP="009564DD">
            <w:pPr>
              <w:tabs>
                <w:tab w:val="left" w:pos="1212"/>
              </w:tabs>
              <w:ind w:firstLine="720"/>
              <w:jc w:val="both"/>
              <w:rPr>
                <w:b/>
                <w:bCs/>
                <w:sz w:val="36"/>
                <w:szCs w:val="36"/>
              </w:rPr>
            </w:pPr>
            <w:r>
              <w:rPr>
                <w:b/>
                <w:bCs/>
                <w:sz w:val="36"/>
                <w:szCs w:val="36"/>
              </w:rPr>
              <w:t>NAME</w:t>
            </w:r>
          </w:p>
        </w:tc>
        <w:tc>
          <w:tcPr>
            <w:tcW w:w="2570" w:type="dxa"/>
          </w:tcPr>
          <w:p w14:paraId="4B360ADA" w14:textId="566580B8" w:rsidR="00A34DDB" w:rsidRDefault="00B700D8" w:rsidP="009564DD">
            <w:pPr>
              <w:tabs>
                <w:tab w:val="left" w:pos="1212"/>
              </w:tabs>
              <w:ind w:firstLine="720"/>
              <w:jc w:val="both"/>
              <w:rPr>
                <w:b/>
                <w:bCs/>
                <w:sz w:val="36"/>
                <w:szCs w:val="36"/>
              </w:rPr>
            </w:pPr>
            <w:r>
              <w:rPr>
                <w:b/>
                <w:bCs/>
                <w:sz w:val="36"/>
                <w:szCs w:val="36"/>
              </w:rPr>
              <w:t>TYPE</w:t>
            </w:r>
          </w:p>
        </w:tc>
        <w:tc>
          <w:tcPr>
            <w:tcW w:w="2570" w:type="dxa"/>
          </w:tcPr>
          <w:p w14:paraId="734B34D1" w14:textId="740591AA" w:rsidR="00A34DDB" w:rsidRPr="00B700D8" w:rsidRDefault="00B700D8" w:rsidP="009564DD">
            <w:pPr>
              <w:tabs>
                <w:tab w:val="left" w:pos="1212"/>
              </w:tabs>
              <w:jc w:val="both"/>
              <w:rPr>
                <w:sz w:val="36"/>
                <w:szCs w:val="36"/>
              </w:rPr>
            </w:pPr>
            <w:r>
              <w:rPr>
                <w:b/>
                <w:bCs/>
                <w:sz w:val="36"/>
                <w:szCs w:val="36"/>
              </w:rPr>
              <w:t>DESCRIPTION</w:t>
            </w:r>
          </w:p>
        </w:tc>
      </w:tr>
      <w:tr w:rsidR="00A34DDB" w14:paraId="75B9F348" w14:textId="77777777" w:rsidTr="00A34DDB">
        <w:tc>
          <w:tcPr>
            <w:tcW w:w="2570" w:type="dxa"/>
          </w:tcPr>
          <w:p w14:paraId="66FAF3F8" w14:textId="46D09C2D" w:rsidR="00A34DDB" w:rsidRPr="00B700D8" w:rsidRDefault="00B700D8" w:rsidP="009564DD">
            <w:pPr>
              <w:tabs>
                <w:tab w:val="left" w:pos="1212"/>
              </w:tabs>
              <w:ind w:firstLine="720"/>
              <w:jc w:val="both"/>
              <w:rPr>
                <w:sz w:val="36"/>
                <w:szCs w:val="36"/>
              </w:rPr>
            </w:pPr>
            <w:r>
              <w:rPr>
                <w:sz w:val="36"/>
                <w:szCs w:val="36"/>
              </w:rPr>
              <w:t>1</w:t>
            </w:r>
          </w:p>
        </w:tc>
        <w:tc>
          <w:tcPr>
            <w:tcW w:w="2570" w:type="dxa"/>
          </w:tcPr>
          <w:p w14:paraId="446E6BD4" w14:textId="23CF9E4E" w:rsidR="00A34DDB" w:rsidRPr="009B7174" w:rsidRDefault="00FA7EE8" w:rsidP="009564DD">
            <w:pPr>
              <w:tabs>
                <w:tab w:val="left" w:pos="1212"/>
              </w:tabs>
              <w:jc w:val="both"/>
              <w:rPr>
                <w:sz w:val="36"/>
                <w:szCs w:val="36"/>
                <w:u w:val="single"/>
              </w:rPr>
            </w:pPr>
            <w:r w:rsidRPr="009B7174">
              <w:rPr>
                <w:sz w:val="36"/>
                <w:szCs w:val="36"/>
                <w:u w:val="single"/>
              </w:rPr>
              <w:t>Inventory</w:t>
            </w:r>
            <w:r w:rsidR="008A6F77" w:rsidRPr="009B7174">
              <w:rPr>
                <w:sz w:val="36"/>
                <w:szCs w:val="36"/>
                <w:u w:val="single"/>
              </w:rPr>
              <w:t>_ID</w:t>
            </w:r>
          </w:p>
        </w:tc>
        <w:tc>
          <w:tcPr>
            <w:tcW w:w="2570" w:type="dxa"/>
          </w:tcPr>
          <w:p w14:paraId="5B2B6BB8" w14:textId="6E1517E8" w:rsidR="00A34DDB" w:rsidRPr="009B7174" w:rsidRDefault="009B7174" w:rsidP="009564DD">
            <w:pPr>
              <w:tabs>
                <w:tab w:val="left" w:pos="1212"/>
              </w:tabs>
              <w:jc w:val="both"/>
              <w:rPr>
                <w:sz w:val="36"/>
                <w:szCs w:val="36"/>
              </w:rPr>
            </w:pPr>
            <w:r>
              <w:rPr>
                <w:sz w:val="36"/>
                <w:szCs w:val="36"/>
              </w:rPr>
              <w:t>Integer</w:t>
            </w:r>
          </w:p>
        </w:tc>
        <w:tc>
          <w:tcPr>
            <w:tcW w:w="2570" w:type="dxa"/>
          </w:tcPr>
          <w:p w14:paraId="2BD06B87" w14:textId="28D04CDF" w:rsidR="00A34DDB" w:rsidRPr="009B7174" w:rsidRDefault="009B7174" w:rsidP="009564DD">
            <w:pPr>
              <w:tabs>
                <w:tab w:val="left" w:pos="1212"/>
              </w:tabs>
              <w:jc w:val="both"/>
              <w:rPr>
                <w:sz w:val="36"/>
                <w:szCs w:val="36"/>
              </w:rPr>
            </w:pPr>
            <w:r>
              <w:rPr>
                <w:sz w:val="36"/>
                <w:szCs w:val="36"/>
              </w:rPr>
              <w:t xml:space="preserve">Primary key </w:t>
            </w:r>
            <w:r w:rsidR="00A9493B">
              <w:rPr>
                <w:sz w:val="36"/>
                <w:szCs w:val="36"/>
              </w:rPr>
              <w:t>for inventory identification, ISBN</w:t>
            </w:r>
            <w:r w:rsidR="001F7DF9">
              <w:rPr>
                <w:sz w:val="36"/>
                <w:szCs w:val="36"/>
              </w:rPr>
              <w:t xml:space="preserve"> of a book</w:t>
            </w:r>
          </w:p>
        </w:tc>
      </w:tr>
      <w:tr w:rsidR="00A34DDB" w14:paraId="40E88826" w14:textId="77777777" w:rsidTr="00A34DDB">
        <w:tc>
          <w:tcPr>
            <w:tcW w:w="2570" w:type="dxa"/>
          </w:tcPr>
          <w:p w14:paraId="79B6F7CE" w14:textId="312F19FC" w:rsidR="00A34DDB" w:rsidRPr="001F7DF9" w:rsidRDefault="001F7DF9" w:rsidP="009564DD">
            <w:pPr>
              <w:tabs>
                <w:tab w:val="left" w:pos="1212"/>
              </w:tabs>
              <w:ind w:firstLine="720"/>
              <w:jc w:val="both"/>
              <w:rPr>
                <w:sz w:val="36"/>
                <w:szCs w:val="36"/>
              </w:rPr>
            </w:pPr>
            <w:r>
              <w:rPr>
                <w:sz w:val="36"/>
                <w:szCs w:val="36"/>
              </w:rPr>
              <w:t>2</w:t>
            </w:r>
          </w:p>
        </w:tc>
        <w:tc>
          <w:tcPr>
            <w:tcW w:w="2570" w:type="dxa"/>
          </w:tcPr>
          <w:p w14:paraId="7B4D9457" w14:textId="56A932DC" w:rsidR="00A34DDB" w:rsidRPr="00994236" w:rsidRDefault="00994236" w:rsidP="009564DD">
            <w:pPr>
              <w:tabs>
                <w:tab w:val="left" w:pos="1212"/>
              </w:tabs>
              <w:jc w:val="both"/>
              <w:rPr>
                <w:sz w:val="36"/>
                <w:szCs w:val="36"/>
              </w:rPr>
            </w:pPr>
            <w:r>
              <w:rPr>
                <w:sz w:val="36"/>
                <w:szCs w:val="36"/>
              </w:rPr>
              <w:t>Book_Name</w:t>
            </w:r>
          </w:p>
        </w:tc>
        <w:tc>
          <w:tcPr>
            <w:tcW w:w="2570" w:type="dxa"/>
          </w:tcPr>
          <w:p w14:paraId="6A40CD35" w14:textId="72052351" w:rsidR="00A34DDB" w:rsidRPr="00994236" w:rsidRDefault="00994236" w:rsidP="009564DD">
            <w:pPr>
              <w:tabs>
                <w:tab w:val="left" w:pos="1212"/>
              </w:tabs>
              <w:jc w:val="both"/>
              <w:rPr>
                <w:sz w:val="36"/>
                <w:szCs w:val="36"/>
              </w:rPr>
            </w:pPr>
            <w:r>
              <w:rPr>
                <w:sz w:val="36"/>
                <w:szCs w:val="36"/>
              </w:rPr>
              <w:t>Varchar</w:t>
            </w:r>
          </w:p>
        </w:tc>
        <w:tc>
          <w:tcPr>
            <w:tcW w:w="2570" w:type="dxa"/>
          </w:tcPr>
          <w:p w14:paraId="530D50FB" w14:textId="77777777" w:rsidR="00A34DDB" w:rsidRDefault="00A34DDB" w:rsidP="009564DD">
            <w:pPr>
              <w:tabs>
                <w:tab w:val="left" w:pos="1212"/>
              </w:tabs>
              <w:jc w:val="both"/>
              <w:rPr>
                <w:b/>
                <w:bCs/>
                <w:sz w:val="36"/>
                <w:szCs w:val="36"/>
              </w:rPr>
            </w:pPr>
          </w:p>
        </w:tc>
      </w:tr>
      <w:tr w:rsidR="00A34DDB" w14:paraId="41DB4928" w14:textId="77777777" w:rsidTr="00A34DDB">
        <w:tc>
          <w:tcPr>
            <w:tcW w:w="2570" w:type="dxa"/>
          </w:tcPr>
          <w:p w14:paraId="33BBE0EA" w14:textId="4A28D90E" w:rsidR="00A34DDB" w:rsidRPr="00994236" w:rsidRDefault="00994236" w:rsidP="009564DD">
            <w:pPr>
              <w:tabs>
                <w:tab w:val="left" w:pos="1212"/>
              </w:tabs>
              <w:ind w:firstLine="720"/>
              <w:jc w:val="both"/>
              <w:rPr>
                <w:sz w:val="36"/>
                <w:szCs w:val="36"/>
              </w:rPr>
            </w:pPr>
            <w:r>
              <w:rPr>
                <w:sz w:val="36"/>
                <w:szCs w:val="36"/>
              </w:rPr>
              <w:t>3</w:t>
            </w:r>
          </w:p>
        </w:tc>
        <w:tc>
          <w:tcPr>
            <w:tcW w:w="2570" w:type="dxa"/>
          </w:tcPr>
          <w:p w14:paraId="49B032F2" w14:textId="279CCDDD" w:rsidR="00A34DDB" w:rsidRPr="00E76EF7" w:rsidRDefault="00E76EF7" w:rsidP="009564DD">
            <w:pPr>
              <w:tabs>
                <w:tab w:val="left" w:pos="1212"/>
              </w:tabs>
              <w:jc w:val="both"/>
              <w:rPr>
                <w:sz w:val="36"/>
                <w:szCs w:val="36"/>
              </w:rPr>
            </w:pPr>
            <w:r>
              <w:rPr>
                <w:sz w:val="36"/>
                <w:szCs w:val="36"/>
              </w:rPr>
              <w:t xml:space="preserve">Author </w:t>
            </w:r>
          </w:p>
        </w:tc>
        <w:tc>
          <w:tcPr>
            <w:tcW w:w="2570" w:type="dxa"/>
          </w:tcPr>
          <w:p w14:paraId="079F41C3" w14:textId="10ADDD63" w:rsidR="00A34DDB" w:rsidRPr="00E76EF7" w:rsidRDefault="00E76EF7" w:rsidP="009564DD">
            <w:pPr>
              <w:tabs>
                <w:tab w:val="left" w:pos="1212"/>
              </w:tabs>
              <w:jc w:val="both"/>
              <w:rPr>
                <w:sz w:val="36"/>
                <w:szCs w:val="36"/>
              </w:rPr>
            </w:pPr>
            <w:r>
              <w:rPr>
                <w:sz w:val="36"/>
                <w:szCs w:val="36"/>
              </w:rPr>
              <w:t>Varchar</w:t>
            </w:r>
          </w:p>
        </w:tc>
        <w:tc>
          <w:tcPr>
            <w:tcW w:w="2570" w:type="dxa"/>
          </w:tcPr>
          <w:p w14:paraId="03AA9323" w14:textId="77777777" w:rsidR="00A34DDB" w:rsidRDefault="00A34DDB" w:rsidP="009564DD">
            <w:pPr>
              <w:tabs>
                <w:tab w:val="left" w:pos="1212"/>
              </w:tabs>
              <w:jc w:val="both"/>
              <w:rPr>
                <w:b/>
                <w:bCs/>
                <w:sz w:val="36"/>
                <w:szCs w:val="36"/>
              </w:rPr>
            </w:pPr>
          </w:p>
        </w:tc>
      </w:tr>
      <w:tr w:rsidR="00A34DDB" w14:paraId="75BF9563" w14:textId="77777777" w:rsidTr="00A34DDB">
        <w:tc>
          <w:tcPr>
            <w:tcW w:w="2570" w:type="dxa"/>
          </w:tcPr>
          <w:p w14:paraId="14925A27" w14:textId="1646063E" w:rsidR="00A34DDB" w:rsidRPr="00E76EF7" w:rsidRDefault="00E76EF7" w:rsidP="009564DD">
            <w:pPr>
              <w:tabs>
                <w:tab w:val="left" w:pos="1212"/>
              </w:tabs>
              <w:ind w:firstLine="720"/>
              <w:jc w:val="both"/>
              <w:rPr>
                <w:sz w:val="36"/>
                <w:szCs w:val="36"/>
              </w:rPr>
            </w:pPr>
            <w:r>
              <w:rPr>
                <w:sz w:val="36"/>
                <w:szCs w:val="36"/>
              </w:rPr>
              <w:t>4</w:t>
            </w:r>
          </w:p>
        </w:tc>
        <w:tc>
          <w:tcPr>
            <w:tcW w:w="2570" w:type="dxa"/>
          </w:tcPr>
          <w:p w14:paraId="4D993CBE" w14:textId="40EAC6F2" w:rsidR="00A34DDB" w:rsidRPr="00405CF4" w:rsidRDefault="004E17D4" w:rsidP="009564DD">
            <w:pPr>
              <w:tabs>
                <w:tab w:val="left" w:pos="1212"/>
              </w:tabs>
              <w:jc w:val="both"/>
              <w:rPr>
                <w:b/>
                <w:bCs/>
                <w:sz w:val="36"/>
                <w:szCs w:val="36"/>
              </w:rPr>
            </w:pPr>
            <w:r w:rsidRPr="00405CF4">
              <w:rPr>
                <w:sz w:val="36"/>
                <w:szCs w:val="36"/>
              </w:rPr>
              <w:t xml:space="preserve">Nr_books </w:t>
            </w:r>
          </w:p>
        </w:tc>
        <w:tc>
          <w:tcPr>
            <w:tcW w:w="2570" w:type="dxa"/>
          </w:tcPr>
          <w:p w14:paraId="0ABC362B" w14:textId="7EFFD034" w:rsidR="00A34DDB" w:rsidRPr="00405CF4" w:rsidRDefault="00405CF4" w:rsidP="009564DD">
            <w:pPr>
              <w:tabs>
                <w:tab w:val="left" w:pos="1212"/>
              </w:tabs>
              <w:jc w:val="both"/>
              <w:rPr>
                <w:sz w:val="36"/>
                <w:szCs w:val="36"/>
              </w:rPr>
            </w:pPr>
            <w:r>
              <w:rPr>
                <w:sz w:val="36"/>
                <w:szCs w:val="36"/>
              </w:rPr>
              <w:t>Integer</w:t>
            </w:r>
          </w:p>
        </w:tc>
        <w:tc>
          <w:tcPr>
            <w:tcW w:w="2570" w:type="dxa"/>
          </w:tcPr>
          <w:p w14:paraId="7176CDBC" w14:textId="77777777" w:rsidR="00A34DDB" w:rsidRDefault="00A34DDB" w:rsidP="009564DD">
            <w:pPr>
              <w:tabs>
                <w:tab w:val="left" w:pos="1212"/>
              </w:tabs>
              <w:jc w:val="both"/>
              <w:rPr>
                <w:b/>
                <w:bCs/>
                <w:sz w:val="36"/>
                <w:szCs w:val="36"/>
              </w:rPr>
            </w:pPr>
          </w:p>
        </w:tc>
      </w:tr>
      <w:tr w:rsidR="00A34DDB" w14:paraId="4FBC4BE6" w14:textId="77777777" w:rsidTr="00A34DDB">
        <w:tc>
          <w:tcPr>
            <w:tcW w:w="2570" w:type="dxa"/>
          </w:tcPr>
          <w:p w14:paraId="51D2ECFA" w14:textId="46D092FE" w:rsidR="00A34DDB" w:rsidRPr="00E76EF7" w:rsidRDefault="00E76EF7" w:rsidP="009564DD">
            <w:pPr>
              <w:tabs>
                <w:tab w:val="left" w:pos="1212"/>
              </w:tabs>
              <w:ind w:firstLine="720"/>
              <w:jc w:val="both"/>
              <w:rPr>
                <w:sz w:val="36"/>
                <w:szCs w:val="36"/>
              </w:rPr>
            </w:pPr>
            <w:r>
              <w:rPr>
                <w:sz w:val="36"/>
                <w:szCs w:val="36"/>
              </w:rPr>
              <w:t>5</w:t>
            </w:r>
          </w:p>
        </w:tc>
        <w:tc>
          <w:tcPr>
            <w:tcW w:w="2570" w:type="dxa"/>
          </w:tcPr>
          <w:p w14:paraId="23DA0FF5" w14:textId="69F81D6C" w:rsidR="00A34DDB" w:rsidRPr="00876166" w:rsidRDefault="00876166" w:rsidP="009564DD">
            <w:pPr>
              <w:tabs>
                <w:tab w:val="left" w:pos="1212"/>
              </w:tabs>
              <w:jc w:val="both"/>
              <w:rPr>
                <w:sz w:val="36"/>
                <w:szCs w:val="36"/>
              </w:rPr>
            </w:pPr>
            <w:r>
              <w:rPr>
                <w:sz w:val="36"/>
                <w:szCs w:val="36"/>
              </w:rPr>
              <w:t xml:space="preserve">Price </w:t>
            </w:r>
          </w:p>
        </w:tc>
        <w:tc>
          <w:tcPr>
            <w:tcW w:w="2570" w:type="dxa"/>
          </w:tcPr>
          <w:p w14:paraId="7FA2FB5F" w14:textId="7E44E316" w:rsidR="00A34DDB" w:rsidRPr="00876166" w:rsidRDefault="00876166" w:rsidP="009564DD">
            <w:pPr>
              <w:tabs>
                <w:tab w:val="left" w:pos="1212"/>
              </w:tabs>
              <w:jc w:val="both"/>
              <w:rPr>
                <w:sz w:val="36"/>
                <w:szCs w:val="36"/>
              </w:rPr>
            </w:pPr>
            <w:r>
              <w:rPr>
                <w:sz w:val="36"/>
                <w:szCs w:val="36"/>
              </w:rPr>
              <w:t>Double</w:t>
            </w:r>
          </w:p>
        </w:tc>
        <w:tc>
          <w:tcPr>
            <w:tcW w:w="2570" w:type="dxa"/>
          </w:tcPr>
          <w:p w14:paraId="2A9275C2" w14:textId="77777777" w:rsidR="00A34DDB" w:rsidRDefault="00A34DDB" w:rsidP="009564DD">
            <w:pPr>
              <w:tabs>
                <w:tab w:val="left" w:pos="1212"/>
              </w:tabs>
              <w:jc w:val="both"/>
              <w:rPr>
                <w:b/>
                <w:bCs/>
                <w:sz w:val="36"/>
                <w:szCs w:val="36"/>
              </w:rPr>
            </w:pPr>
          </w:p>
        </w:tc>
      </w:tr>
    </w:tbl>
    <w:p w14:paraId="3CFEB75B" w14:textId="27F20C1C" w:rsidR="007E4E4E" w:rsidRPr="00A74221" w:rsidRDefault="007E4E4E" w:rsidP="009564DD">
      <w:pPr>
        <w:tabs>
          <w:tab w:val="left" w:pos="1212"/>
        </w:tabs>
        <w:ind w:firstLine="1212"/>
        <w:jc w:val="both"/>
        <w:rPr>
          <w:b/>
          <w:bCs/>
          <w:sz w:val="36"/>
          <w:szCs w:val="36"/>
        </w:rPr>
      </w:pPr>
    </w:p>
    <w:p w14:paraId="5C0CE733" w14:textId="1CFF8A3D" w:rsidR="007E4E4E" w:rsidRDefault="00BC526F" w:rsidP="009564DD">
      <w:pPr>
        <w:tabs>
          <w:tab w:val="left" w:pos="1212"/>
        </w:tabs>
        <w:jc w:val="both"/>
        <w:rPr>
          <w:b/>
          <w:bCs/>
          <w:sz w:val="40"/>
          <w:szCs w:val="40"/>
        </w:rPr>
      </w:pPr>
      <w:r>
        <w:rPr>
          <w:b/>
          <w:bCs/>
          <w:sz w:val="40"/>
          <w:szCs w:val="40"/>
        </w:rPr>
        <w:tab/>
      </w:r>
      <w:r>
        <w:rPr>
          <w:b/>
          <w:bCs/>
          <w:sz w:val="40"/>
          <w:szCs w:val="40"/>
        </w:rPr>
        <w:tab/>
      </w:r>
      <w:r>
        <w:rPr>
          <w:b/>
          <w:bCs/>
          <w:sz w:val="40"/>
          <w:szCs w:val="40"/>
        </w:rPr>
        <w:tab/>
      </w:r>
      <w:r>
        <w:rPr>
          <w:b/>
          <w:bCs/>
          <w:sz w:val="40"/>
          <w:szCs w:val="40"/>
        </w:rPr>
        <w:tab/>
      </w:r>
      <w:r>
        <w:rPr>
          <w:b/>
          <w:bCs/>
          <w:sz w:val="40"/>
          <w:szCs w:val="40"/>
        </w:rPr>
        <w:tab/>
      </w:r>
      <w:r w:rsidR="00F06E88" w:rsidRPr="00561CBA">
        <w:rPr>
          <w:b/>
          <w:bCs/>
          <w:sz w:val="40"/>
          <w:szCs w:val="40"/>
        </w:rPr>
        <w:t>State_T</w:t>
      </w:r>
      <w:r w:rsidR="00561CBA" w:rsidRPr="00561CBA">
        <w:rPr>
          <w:b/>
          <w:bCs/>
          <w:sz w:val="40"/>
          <w:szCs w:val="40"/>
        </w:rPr>
        <w:t>ax</w:t>
      </w:r>
    </w:p>
    <w:tbl>
      <w:tblPr>
        <w:tblStyle w:val="TableGrid"/>
        <w:tblW w:w="0" w:type="auto"/>
        <w:tblLook w:val="04A0" w:firstRow="1" w:lastRow="0" w:firstColumn="1" w:lastColumn="0" w:noHBand="0" w:noVBand="1"/>
      </w:tblPr>
      <w:tblGrid>
        <w:gridCol w:w="2127"/>
        <w:gridCol w:w="2192"/>
        <w:gridCol w:w="2247"/>
        <w:gridCol w:w="3714"/>
      </w:tblGrid>
      <w:tr w:rsidR="00437DED" w14:paraId="76FC7DC3" w14:textId="77777777" w:rsidTr="00437DED">
        <w:tc>
          <w:tcPr>
            <w:tcW w:w="2570" w:type="dxa"/>
          </w:tcPr>
          <w:p w14:paraId="4C512484" w14:textId="7295E57E" w:rsidR="00437DED" w:rsidRDefault="00437DED" w:rsidP="009564DD">
            <w:pPr>
              <w:tabs>
                <w:tab w:val="left" w:pos="1212"/>
              </w:tabs>
              <w:ind w:firstLine="720"/>
              <w:jc w:val="both"/>
              <w:rPr>
                <w:b/>
                <w:bCs/>
                <w:sz w:val="40"/>
                <w:szCs w:val="40"/>
              </w:rPr>
            </w:pPr>
            <w:r>
              <w:rPr>
                <w:b/>
                <w:bCs/>
                <w:sz w:val="40"/>
                <w:szCs w:val="40"/>
              </w:rPr>
              <w:t>S.NO</w:t>
            </w:r>
          </w:p>
        </w:tc>
        <w:tc>
          <w:tcPr>
            <w:tcW w:w="2570" w:type="dxa"/>
          </w:tcPr>
          <w:p w14:paraId="5FF2A8E7" w14:textId="22C93739" w:rsidR="00437DED" w:rsidRDefault="00437DED" w:rsidP="009564DD">
            <w:pPr>
              <w:tabs>
                <w:tab w:val="left" w:pos="1212"/>
              </w:tabs>
              <w:ind w:firstLine="720"/>
              <w:jc w:val="both"/>
              <w:rPr>
                <w:b/>
                <w:bCs/>
                <w:sz w:val="40"/>
                <w:szCs w:val="40"/>
              </w:rPr>
            </w:pPr>
            <w:r>
              <w:rPr>
                <w:b/>
                <w:bCs/>
                <w:sz w:val="40"/>
                <w:szCs w:val="40"/>
              </w:rPr>
              <w:t>NAME</w:t>
            </w:r>
          </w:p>
        </w:tc>
        <w:tc>
          <w:tcPr>
            <w:tcW w:w="2570" w:type="dxa"/>
          </w:tcPr>
          <w:p w14:paraId="7B4694A9" w14:textId="346B50D2" w:rsidR="00437DED" w:rsidRDefault="00437DED" w:rsidP="009564DD">
            <w:pPr>
              <w:tabs>
                <w:tab w:val="left" w:pos="1212"/>
              </w:tabs>
              <w:ind w:firstLine="720"/>
              <w:jc w:val="both"/>
              <w:rPr>
                <w:b/>
                <w:bCs/>
                <w:sz w:val="40"/>
                <w:szCs w:val="40"/>
              </w:rPr>
            </w:pPr>
            <w:r>
              <w:rPr>
                <w:b/>
                <w:bCs/>
                <w:sz w:val="40"/>
                <w:szCs w:val="40"/>
              </w:rPr>
              <w:t>TYPE</w:t>
            </w:r>
          </w:p>
        </w:tc>
        <w:tc>
          <w:tcPr>
            <w:tcW w:w="2570" w:type="dxa"/>
          </w:tcPr>
          <w:p w14:paraId="5DC20311" w14:textId="28AF2482" w:rsidR="00437DED" w:rsidRDefault="00437DED" w:rsidP="009564DD">
            <w:pPr>
              <w:tabs>
                <w:tab w:val="left" w:pos="1212"/>
              </w:tabs>
              <w:jc w:val="both"/>
              <w:rPr>
                <w:b/>
                <w:bCs/>
                <w:sz w:val="40"/>
                <w:szCs w:val="40"/>
              </w:rPr>
            </w:pPr>
            <w:r>
              <w:rPr>
                <w:b/>
                <w:bCs/>
                <w:sz w:val="40"/>
                <w:szCs w:val="40"/>
              </w:rPr>
              <w:t>DESCRIPTION</w:t>
            </w:r>
          </w:p>
        </w:tc>
      </w:tr>
      <w:tr w:rsidR="00437DED" w14:paraId="41A13EC6" w14:textId="77777777" w:rsidTr="00437DED">
        <w:tc>
          <w:tcPr>
            <w:tcW w:w="2570" w:type="dxa"/>
          </w:tcPr>
          <w:p w14:paraId="4F7192D5" w14:textId="54DBB562" w:rsidR="00437DED" w:rsidRPr="00437DED" w:rsidRDefault="00437DED" w:rsidP="009564DD">
            <w:pPr>
              <w:tabs>
                <w:tab w:val="left" w:pos="1212"/>
              </w:tabs>
              <w:jc w:val="both"/>
              <w:rPr>
                <w:sz w:val="40"/>
                <w:szCs w:val="40"/>
              </w:rPr>
            </w:pPr>
            <w:r>
              <w:rPr>
                <w:sz w:val="40"/>
                <w:szCs w:val="40"/>
              </w:rPr>
              <w:t>1</w:t>
            </w:r>
          </w:p>
        </w:tc>
        <w:tc>
          <w:tcPr>
            <w:tcW w:w="2570" w:type="dxa"/>
          </w:tcPr>
          <w:p w14:paraId="531ACBEC" w14:textId="687A33DC" w:rsidR="00437DED" w:rsidRPr="00C83CE3" w:rsidRDefault="00E118C5" w:rsidP="009564DD">
            <w:pPr>
              <w:tabs>
                <w:tab w:val="left" w:pos="1212"/>
              </w:tabs>
              <w:jc w:val="both"/>
              <w:rPr>
                <w:sz w:val="40"/>
                <w:szCs w:val="40"/>
                <w:u w:val="single"/>
              </w:rPr>
            </w:pPr>
            <w:r w:rsidRPr="00C83CE3">
              <w:rPr>
                <w:sz w:val="40"/>
                <w:szCs w:val="40"/>
                <w:u w:val="single"/>
              </w:rPr>
              <w:t>State Name</w:t>
            </w:r>
          </w:p>
        </w:tc>
        <w:tc>
          <w:tcPr>
            <w:tcW w:w="2570" w:type="dxa"/>
          </w:tcPr>
          <w:p w14:paraId="460DEEB5" w14:textId="7D769261" w:rsidR="00437DED" w:rsidRPr="00E70F0C" w:rsidRDefault="00E70F0C" w:rsidP="009564DD">
            <w:pPr>
              <w:tabs>
                <w:tab w:val="left" w:pos="1212"/>
              </w:tabs>
              <w:jc w:val="both"/>
              <w:rPr>
                <w:sz w:val="40"/>
                <w:szCs w:val="40"/>
              </w:rPr>
            </w:pPr>
            <w:r w:rsidRPr="00E70F0C">
              <w:rPr>
                <w:sz w:val="40"/>
                <w:szCs w:val="40"/>
              </w:rPr>
              <w:t>Varchar</w:t>
            </w:r>
          </w:p>
        </w:tc>
        <w:tc>
          <w:tcPr>
            <w:tcW w:w="2570" w:type="dxa"/>
          </w:tcPr>
          <w:p w14:paraId="1F8B64A8" w14:textId="271D5EBC" w:rsidR="00437DED" w:rsidRPr="007C5891" w:rsidRDefault="00E70F0C" w:rsidP="009564DD">
            <w:pPr>
              <w:tabs>
                <w:tab w:val="left" w:pos="1212"/>
              </w:tabs>
              <w:jc w:val="both"/>
              <w:rPr>
                <w:sz w:val="40"/>
                <w:szCs w:val="40"/>
              </w:rPr>
            </w:pPr>
            <w:r w:rsidRPr="007C5891">
              <w:rPr>
                <w:sz w:val="40"/>
                <w:szCs w:val="40"/>
              </w:rPr>
              <w:t xml:space="preserve">Primary key for </w:t>
            </w:r>
            <w:r w:rsidR="007C5891" w:rsidRPr="007C5891">
              <w:rPr>
                <w:sz w:val="40"/>
                <w:szCs w:val="40"/>
              </w:rPr>
              <w:t>state identification</w:t>
            </w:r>
          </w:p>
        </w:tc>
      </w:tr>
      <w:tr w:rsidR="00437DED" w14:paraId="733ED789" w14:textId="77777777" w:rsidTr="00437DED">
        <w:tc>
          <w:tcPr>
            <w:tcW w:w="2570" w:type="dxa"/>
          </w:tcPr>
          <w:p w14:paraId="61F1FF2E" w14:textId="2CC808EC" w:rsidR="00437DED" w:rsidRPr="007C5891" w:rsidRDefault="007C5891" w:rsidP="009564DD">
            <w:pPr>
              <w:tabs>
                <w:tab w:val="left" w:pos="1212"/>
              </w:tabs>
              <w:jc w:val="both"/>
              <w:rPr>
                <w:sz w:val="40"/>
                <w:szCs w:val="40"/>
              </w:rPr>
            </w:pPr>
            <w:r w:rsidRPr="007C5891">
              <w:rPr>
                <w:sz w:val="40"/>
                <w:szCs w:val="40"/>
              </w:rPr>
              <w:t>2</w:t>
            </w:r>
          </w:p>
        </w:tc>
        <w:tc>
          <w:tcPr>
            <w:tcW w:w="2570" w:type="dxa"/>
          </w:tcPr>
          <w:p w14:paraId="1BD76BF8" w14:textId="7BD5AC58" w:rsidR="00437DED" w:rsidRPr="008D7B94" w:rsidRDefault="008A1D02" w:rsidP="009564DD">
            <w:pPr>
              <w:tabs>
                <w:tab w:val="left" w:pos="1212"/>
              </w:tabs>
              <w:jc w:val="both"/>
              <w:rPr>
                <w:sz w:val="40"/>
                <w:szCs w:val="40"/>
              </w:rPr>
            </w:pPr>
            <w:r w:rsidRPr="008D7B94">
              <w:rPr>
                <w:sz w:val="40"/>
                <w:szCs w:val="40"/>
              </w:rPr>
              <w:t>Sales Tax Rate</w:t>
            </w:r>
          </w:p>
        </w:tc>
        <w:tc>
          <w:tcPr>
            <w:tcW w:w="2570" w:type="dxa"/>
          </w:tcPr>
          <w:p w14:paraId="3255BDEB" w14:textId="2DF9F063" w:rsidR="00437DED" w:rsidRPr="008D7B94" w:rsidRDefault="008D7B94" w:rsidP="009564DD">
            <w:pPr>
              <w:tabs>
                <w:tab w:val="left" w:pos="1212"/>
              </w:tabs>
              <w:jc w:val="both"/>
              <w:rPr>
                <w:sz w:val="40"/>
                <w:szCs w:val="40"/>
              </w:rPr>
            </w:pPr>
            <w:r w:rsidRPr="008D7B94">
              <w:rPr>
                <w:sz w:val="40"/>
                <w:szCs w:val="40"/>
              </w:rPr>
              <w:t>Double</w:t>
            </w:r>
          </w:p>
        </w:tc>
        <w:tc>
          <w:tcPr>
            <w:tcW w:w="2570" w:type="dxa"/>
          </w:tcPr>
          <w:p w14:paraId="1E63BC63" w14:textId="23D4E9F4" w:rsidR="00437DED" w:rsidRPr="007C5891" w:rsidRDefault="008D7B94" w:rsidP="009564DD">
            <w:pPr>
              <w:tabs>
                <w:tab w:val="left" w:pos="1212"/>
              </w:tabs>
              <w:jc w:val="both"/>
              <w:rPr>
                <w:sz w:val="40"/>
                <w:szCs w:val="40"/>
              </w:rPr>
            </w:pPr>
            <w:r>
              <w:rPr>
                <w:sz w:val="40"/>
                <w:szCs w:val="40"/>
              </w:rPr>
              <w:t xml:space="preserve">Sales </w:t>
            </w:r>
            <w:r w:rsidR="00D73246">
              <w:rPr>
                <w:sz w:val="40"/>
                <w:szCs w:val="40"/>
              </w:rPr>
              <w:t>Tax for each state Shopping_</w:t>
            </w:r>
            <w:r w:rsidR="007F7ED1">
              <w:rPr>
                <w:sz w:val="40"/>
                <w:szCs w:val="40"/>
              </w:rPr>
              <w:t>Cart_Items</w:t>
            </w:r>
          </w:p>
        </w:tc>
      </w:tr>
    </w:tbl>
    <w:p w14:paraId="23E03C15" w14:textId="77777777" w:rsidR="002607FB" w:rsidRDefault="002607FB" w:rsidP="009564DD">
      <w:pPr>
        <w:tabs>
          <w:tab w:val="left" w:pos="1212"/>
        </w:tabs>
        <w:jc w:val="both"/>
        <w:rPr>
          <w:b/>
          <w:bCs/>
          <w:sz w:val="40"/>
          <w:szCs w:val="40"/>
        </w:rPr>
      </w:pPr>
    </w:p>
    <w:p w14:paraId="48075017" w14:textId="0F319AC9" w:rsidR="002607FB" w:rsidRDefault="00920283" w:rsidP="009564DD">
      <w:pPr>
        <w:tabs>
          <w:tab w:val="left" w:pos="1212"/>
        </w:tabs>
        <w:jc w:val="both"/>
        <w:rPr>
          <w:b/>
          <w:bCs/>
          <w:sz w:val="40"/>
          <w:szCs w:val="40"/>
        </w:rPr>
      </w:pPr>
      <w:r>
        <w:rPr>
          <w:b/>
          <w:bCs/>
          <w:sz w:val="40"/>
          <w:szCs w:val="40"/>
        </w:rPr>
        <w:t>Shopping_cart_items</w:t>
      </w:r>
    </w:p>
    <w:tbl>
      <w:tblPr>
        <w:tblStyle w:val="TableGrid"/>
        <w:tblW w:w="0" w:type="auto"/>
        <w:tblLook w:val="04A0" w:firstRow="1" w:lastRow="0" w:firstColumn="1" w:lastColumn="0" w:noHBand="0" w:noVBand="1"/>
      </w:tblPr>
      <w:tblGrid>
        <w:gridCol w:w="2570"/>
        <w:gridCol w:w="2570"/>
        <w:gridCol w:w="2570"/>
        <w:gridCol w:w="2570"/>
      </w:tblGrid>
      <w:tr w:rsidR="0071646F" w14:paraId="4186DE90" w14:textId="77777777" w:rsidTr="0071646F">
        <w:tc>
          <w:tcPr>
            <w:tcW w:w="2570" w:type="dxa"/>
          </w:tcPr>
          <w:p w14:paraId="4895110C" w14:textId="04E54AFB" w:rsidR="0071646F" w:rsidRDefault="0071646F" w:rsidP="009564DD">
            <w:pPr>
              <w:tabs>
                <w:tab w:val="left" w:pos="1212"/>
              </w:tabs>
              <w:ind w:firstLine="720"/>
              <w:jc w:val="both"/>
              <w:rPr>
                <w:b/>
                <w:bCs/>
                <w:sz w:val="40"/>
                <w:szCs w:val="40"/>
              </w:rPr>
            </w:pPr>
            <w:r>
              <w:rPr>
                <w:b/>
                <w:bCs/>
                <w:sz w:val="40"/>
                <w:szCs w:val="40"/>
              </w:rPr>
              <w:t>S.NO</w:t>
            </w:r>
          </w:p>
        </w:tc>
        <w:tc>
          <w:tcPr>
            <w:tcW w:w="2570" w:type="dxa"/>
          </w:tcPr>
          <w:p w14:paraId="19BBDD2B" w14:textId="61C271A6" w:rsidR="0071646F" w:rsidRDefault="0071646F" w:rsidP="009564DD">
            <w:pPr>
              <w:tabs>
                <w:tab w:val="left" w:pos="1212"/>
              </w:tabs>
              <w:ind w:firstLine="720"/>
              <w:jc w:val="both"/>
              <w:rPr>
                <w:b/>
                <w:bCs/>
                <w:sz w:val="40"/>
                <w:szCs w:val="40"/>
              </w:rPr>
            </w:pPr>
            <w:r>
              <w:rPr>
                <w:b/>
                <w:bCs/>
                <w:sz w:val="40"/>
                <w:szCs w:val="40"/>
              </w:rPr>
              <w:t>NAME</w:t>
            </w:r>
          </w:p>
        </w:tc>
        <w:tc>
          <w:tcPr>
            <w:tcW w:w="2570" w:type="dxa"/>
          </w:tcPr>
          <w:p w14:paraId="57206BFF" w14:textId="3C2E8FFD" w:rsidR="0071646F" w:rsidRDefault="0071646F" w:rsidP="009564DD">
            <w:pPr>
              <w:tabs>
                <w:tab w:val="left" w:pos="1212"/>
              </w:tabs>
              <w:ind w:firstLine="720"/>
              <w:jc w:val="both"/>
              <w:rPr>
                <w:b/>
                <w:bCs/>
                <w:sz w:val="40"/>
                <w:szCs w:val="40"/>
              </w:rPr>
            </w:pPr>
            <w:r>
              <w:rPr>
                <w:b/>
                <w:bCs/>
                <w:sz w:val="40"/>
                <w:szCs w:val="40"/>
              </w:rPr>
              <w:t>TYPE</w:t>
            </w:r>
          </w:p>
        </w:tc>
        <w:tc>
          <w:tcPr>
            <w:tcW w:w="2570" w:type="dxa"/>
          </w:tcPr>
          <w:p w14:paraId="11DC0A61" w14:textId="2269ED29" w:rsidR="0071646F" w:rsidRDefault="0071646F" w:rsidP="009564DD">
            <w:pPr>
              <w:tabs>
                <w:tab w:val="left" w:pos="1212"/>
              </w:tabs>
              <w:jc w:val="both"/>
              <w:rPr>
                <w:b/>
                <w:bCs/>
                <w:sz w:val="40"/>
                <w:szCs w:val="40"/>
              </w:rPr>
            </w:pPr>
            <w:r>
              <w:rPr>
                <w:b/>
                <w:bCs/>
                <w:sz w:val="40"/>
                <w:szCs w:val="40"/>
              </w:rPr>
              <w:t>DESCRIPTION</w:t>
            </w:r>
          </w:p>
        </w:tc>
      </w:tr>
      <w:tr w:rsidR="0071646F" w14:paraId="47A26C80" w14:textId="77777777" w:rsidTr="0071646F">
        <w:tc>
          <w:tcPr>
            <w:tcW w:w="2570" w:type="dxa"/>
          </w:tcPr>
          <w:p w14:paraId="6E152469" w14:textId="07E3A4B6" w:rsidR="0071646F" w:rsidRPr="00454F53" w:rsidRDefault="0071646F" w:rsidP="009564DD">
            <w:pPr>
              <w:tabs>
                <w:tab w:val="left" w:pos="1212"/>
              </w:tabs>
              <w:jc w:val="both"/>
              <w:rPr>
                <w:sz w:val="40"/>
                <w:szCs w:val="40"/>
              </w:rPr>
            </w:pPr>
            <w:r w:rsidRPr="00454F53">
              <w:rPr>
                <w:sz w:val="40"/>
                <w:szCs w:val="40"/>
              </w:rPr>
              <w:t>1</w:t>
            </w:r>
          </w:p>
        </w:tc>
        <w:tc>
          <w:tcPr>
            <w:tcW w:w="2570" w:type="dxa"/>
          </w:tcPr>
          <w:p w14:paraId="3C22B1C7" w14:textId="03C2A466" w:rsidR="0071646F" w:rsidRPr="00454F53" w:rsidRDefault="0071646F" w:rsidP="009564DD">
            <w:pPr>
              <w:tabs>
                <w:tab w:val="left" w:pos="1212"/>
              </w:tabs>
              <w:jc w:val="both"/>
              <w:rPr>
                <w:sz w:val="40"/>
                <w:szCs w:val="40"/>
                <w:u w:val="single"/>
              </w:rPr>
            </w:pPr>
            <w:r w:rsidRPr="00454F53">
              <w:rPr>
                <w:sz w:val="40"/>
                <w:szCs w:val="40"/>
                <w:u w:val="single"/>
              </w:rPr>
              <w:t>Shopping cart_ID</w:t>
            </w:r>
          </w:p>
        </w:tc>
        <w:tc>
          <w:tcPr>
            <w:tcW w:w="2570" w:type="dxa"/>
          </w:tcPr>
          <w:p w14:paraId="1A0AECD9" w14:textId="0DC3D844" w:rsidR="0071646F" w:rsidRPr="00454F53" w:rsidRDefault="0071646F" w:rsidP="009564DD">
            <w:pPr>
              <w:tabs>
                <w:tab w:val="left" w:pos="1212"/>
              </w:tabs>
              <w:jc w:val="both"/>
              <w:rPr>
                <w:sz w:val="40"/>
                <w:szCs w:val="40"/>
              </w:rPr>
            </w:pPr>
            <w:r w:rsidRPr="00454F53">
              <w:rPr>
                <w:sz w:val="40"/>
                <w:szCs w:val="40"/>
              </w:rPr>
              <w:t>Integer</w:t>
            </w:r>
          </w:p>
        </w:tc>
        <w:tc>
          <w:tcPr>
            <w:tcW w:w="2570" w:type="dxa"/>
          </w:tcPr>
          <w:p w14:paraId="302CF43C" w14:textId="7D6281BD" w:rsidR="0071646F" w:rsidRPr="00454F53" w:rsidRDefault="0071646F" w:rsidP="009564DD">
            <w:pPr>
              <w:tabs>
                <w:tab w:val="left" w:pos="1212"/>
              </w:tabs>
              <w:jc w:val="both"/>
              <w:rPr>
                <w:sz w:val="40"/>
                <w:szCs w:val="40"/>
              </w:rPr>
            </w:pPr>
            <w:r w:rsidRPr="00454F53">
              <w:rPr>
                <w:sz w:val="40"/>
                <w:szCs w:val="40"/>
              </w:rPr>
              <w:t>Prima</w:t>
            </w:r>
            <w:r w:rsidR="002168DC" w:rsidRPr="00454F53">
              <w:rPr>
                <w:sz w:val="40"/>
                <w:szCs w:val="40"/>
              </w:rPr>
              <w:t>ry key for shopping cart identification</w:t>
            </w:r>
          </w:p>
        </w:tc>
      </w:tr>
      <w:tr w:rsidR="0071646F" w14:paraId="4CB3138C" w14:textId="77777777" w:rsidTr="0071646F">
        <w:tc>
          <w:tcPr>
            <w:tcW w:w="2570" w:type="dxa"/>
          </w:tcPr>
          <w:p w14:paraId="3D294803" w14:textId="3B07BA00" w:rsidR="0071646F" w:rsidRPr="00454F53" w:rsidRDefault="00ED27F2" w:rsidP="009564DD">
            <w:pPr>
              <w:tabs>
                <w:tab w:val="left" w:pos="1212"/>
              </w:tabs>
              <w:jc w:val="both"/>
              <w:rPr>
                <w:sz w:val="40"/>
                <w:szCs w:val="40"/>
              </w:rPr>
            </w:pPr>
            <w:r w:rsidRPr="00454F53">
              <w:rPr>
                <w:sz w:val="40"/>
                <w:szCs w:val="40"/>
              </w:rPr>
              <w:t>2</w:t>
            </w:r>
          </w:p>
        </w:tc>
        <w:tc>
          <w:tcPr>
            <w:tcW w:w="2570" w:type="dxa"/>
          </w:tcPr>
          <w:p w14:paraId="73BC68F0" w14:textId="1ED32DD0" w:rsidR="0071646F" w:rsidRPr="00454F53" w:rsidRDefault="00ED27F2" w:rsidP="009564DD">
            <w:pPr>
              <w:tabs>
                <w:tab w:val="left" w:pos="1212"/>
              </w:tabs>
              <w:jc w:val="both"/>
              <w:rPr>
                <w:sz w:val="40"/>
                <w:szCs w:val="40"/>
              </w:rPr>
            </w:pPr>
            <w:r w:rsidRPr="00454F53">
              <w:rPr>
                <w:sz w:val="40"/>
                <w:szCs w:val="40"/>
              </w:rPr>
              <w:t>Inventory ID</w:t>
            </w:r>
          </w:p>
        </w:tc>
        <w:tc>
          <w:tcPr>
            <w:tcW w:w="2570" w:type="dxa"/>
          </w:tcPr>
          <w:p w14:paraId="1E12B4D4" w14:textId="37A28D8B" w:rsidR="0071646F" w:rsidRPr="00454F53" w:rsidRDefault="00ED27F2" w:rsidP="009564DD">
            <w:pPr>
              <w:tabs>
                <w:tab w:val="left" w:pos="1212"/>
              </w:tabs>
              <w:jc w:val="both"/>
              <w:rPr>
                <w:sz w:val="40"/>
                <w:szCs w:val="40"/>
              </w:rPr>
            </w:pPr>
            <w:r w:rsidRPr="00454F53">
              <w:rPr>
                <w:sz w:val="40"/>
                <w:szCs w:val="40"/>
              </w:rPr>
              <w:t>Varchar</w:t>
            </w:r>
          </w:p>
        </w:tc>
        <w:tc>
          <w:tcPr>
            <w:tcW w:w="2570" w:type="dxa"/>
          </w:tcPr>
          <w:p w14:paraId="4EAFE362" w14:textId="2BF12B51" w:rsidR="0071646F" w:rsidRPr="00454F53" w:rsidRDefault="00ED27F2" w:rsidP="009564DD">
            <w:pPr>
              <w:tabs>
                <w:tab w:val="left" w:pos="1212"/>
              </w:tabs>
              <w:jc w:val="both"/>
              <w:rPr>
                <w:sz w:val="40"/>
                <w:szCs w:val="40"/>
              </w:rPr>
            </w:pPr>
            <w:r w:rsidRPr="00454F53">
              <w:rPr>
                <w:sz w:val="40"/>
                <w:szCs w:val="40"/>
              </w:rPr>
              <w:t>Foreign key to inventory</w:t>
            </w:r>
          </w:p>
        </w:tc>
      </w:tr>
      <w:tr w:rsidR="0071646F" w14:paraId="6F10FEC2" w14:textId="77777777" w:rsidTr="0071646F">
        <w:tc>
          <w:tcPr>
            <w:tcW w:w="2570" w:type="dxa"/>
          </w:tcPr>
          <w:p w14:paraId="0D01BFBF" w14:textId="5E178543" w:rsidR="0071646F" w:rsidRPr="00454F53" w:rsidRDefault="00ED27F2" w:rsidP="009564DD">
            <w:pPr>
              <w:tabs>
                <w:tab w:val="left" w:pos="1212"/>
              </w:tabs>
              <w:jc w:val="both"/>
              <w:rPr>
                <w:sz w:val="40"/>
                <w:szCs w:val="40"/>
              </w:rPr>
            </w:pPr>
            <w:r w:rsidRPr="00454F53">
              <w:rPr>
                <w:sz w:val="40"/>
                <w:szCs w:val="40"/>
              </w:rPr>
              <w:t>3</w:t>
            </w:r>
          </w:p>
        </w:tc>
        <w:tc>
          <w:tcPr>
            <w:tcW w:w="2570" w:type="dxa"/>
          </w:tcPr>
          <w:p w14:paraId="1725CCB8" w14:textId="778F53AD" w:rsidR="0071646F" w:rsidRPr="00454F53" w:rsidRDefault="00ED27F2" w:rsidP="009564DD">
            <w:pPr>
              <w:tabs>
                <w:tab w:val="left" w:pos="1212"/>
              </w:tabs>
              <w:jc w:val="both"/>
              <w:rPr>
                <w:sz w:val="40"/>
                <w:szCs w:val="40"/>
              </w:rPr>
            </w:pPr>
            <w:r w:rsidRPr="00454F53">
              <w:rPr>
                <w:sz w:val="40"/>
                <w:szCs w:val="40"/>
              </w:rPr>
              <w:t>Price</w:t>
            </w:r>
          </w:p>
        </w:tc>
        <w:tc>
          <w:tcPr>
            <w:tcW w:w="2570" w:type="dxa"/>
          </w:tcPr>
          <w:p w14:paraId="202B6984" w14:textId="721CD666" w:rsidR="0071646F" w:rsidRPr="00454F53" w:rsidRDefault="00ED27F2" w:rsidP="009564DD">
            <w:pPr>
              <w:tabs>
                <w:tab w:val="left" w:pos="1212"/>
              </w:tabs>
              <w:ind w:firstLine="720"/>
              <w:jc w:val="both"/>
              <w:rPr>
                <w:sz w:val="40"/>
                <w:szCs w:val="40"/>
              </w:rPr>
            </w:pPr>
            <w:r w:rsidRPr="00454F53">
              <w:rPr>
                <w:sz w:val="40"/>
                <w:szCs w:val="40"/>
              </w:rPr>
              <w:t>Double</w:t>
            </w:r>
          </w:p>
        </w:tc>
        <w:tc>
          <w:tcPr>
            <w:tcW w:w="2570" w:type="dxa"/>
          </w:tcPr>
          <w:p w14:paraId="3C7BA90C" w14:textId="77777777" w:rsidR="0071646F" w:rsidRPr="00454F53" w:rsidRDefault="0071646F" w:rsidP="009564DD">
            <w:pPr>
              <w:tabs>
                <w:tab w:val="left" w:pos="1212"/>
              </w:tabs>
              <w:jc w:val="both"/>
              <w:rPr>
                <w:sz w:val="40"/>
                <w:szCs w:val="40"/>
              </w:rPr>
            </w:pPr>
          </w:p>
        </w:tc>
      </w:tr>
      <w:tr w:rsidR="0071646F" w14:paraId="4000AE83" w14:textId="77777777" w:rsidTr="0071646F">
        <w:tc>
          <w:tcPr>
            <w:tcW w:w="2570" w:type="dxa"/>
          </w:tcPr>
          <w:p w14:paraId="7A0A4AAA" w14:textId="7A95DF25" w:rsidR="0071646F" w:rsidRPr="00454F53" w:rsidRDefault="00454F53" w:rsidP="009564DD">
            <w:pPr>
              <w:tabs>
                <w:tab w:val="left" w:pos="1212"/>
              </w:tabs>
              <w:jc w:val="both"/>
              <w:rPr>
                <w:sz w:val="40"/>
                <w:szCs w:val="40"/>
              </w:rPr>
            </w:pPr>
            <w:r w:rsidRPr="00454F53">
              <w:rPr>
                <w:sz w:val="40"/>
                <w:szCs w:val="40"/>
              </w:rPr>
              <w:t>4</w:t>
            </w:r>
          </w:p>
        </w:tc>
        <w:tc>
          <w:tcPr>
            <w:tcW w:w="2570" w:type="dxa"/>
          </w:tcPr>
          <w:p w14:paraId="77DF5510" w14:textId="67009F99" w:rsidR="0071646F" w:rsidRPr="00454F53" w:rsidRDefault="00454F53" w:rsidP="009564DD">
            <w:pPr>
              <w:tabs>
                <w:tab w:val="left" w:pos="1212"/>
              </w:tabs>
              <w:ind w:firstLine="720"/>
              <w:jc w:val="both"/>
              <w:rPr>
                <w:sz w:val="40"/>
                <w:szCs w:val="40"/>
              </w:rPr>
            </w:pPr>
            <w:r w:rsidRPr="00454F53">
              <w:rPr>
                <w:sz w:val="40"/>
                <w:szCs w:val="40"/>
              </w:rPr>
              <w:t>Date</w:t>
            </w:r>
          </w:p>
        </w:tc>
        <w:tc>
          <w:tcPr>
            <w:tcW w:w="2570" w:type="dxa"/>
          </w:tcPr>
          <w:p w14:paraId="4DCF4A03" w14:textId="748ECAD7" w:rsidR="0071646F" w:rsidRPr="00454F53" w:rsidRDefault="00454F53" w:rsidP="009564DD">
            <w:pPr>
              <w:tabs>
                <w:tab w:val="left" w:pos="1212"/>
              </w:tabs>
              <w:ind w:firstLine="720"/>
              <w:jc w:val="both"/>
              <w:rPr>
                <w:sz w:val="40"/>
                <w:szCs w:val="40"/>
              </w:rPr>
            </w:pPr>
            <w:r w:rsidRPr="00454F53">
              <w:rPr>
                <w:sz w:val="40"/>
                <w:szCs w:val="40"/>
              </w:rPr>
              <w:t>Date</w:t>
            </w:r>
          </w:p>
        </w:tc>
        <w:tc>
          <w:tcPr>
            <w:tcW w:w="2570" w:type="dxa"/>
          </w:tcPr>
          <w:p w14:paraId="24573107" w14:textId="77777777" w:rsidR="0071646F" w:rsidRDefault="0071646F" w:rsidP="009564DD">
            <w:pPr>
              <w:tabs>
                <w:tab w:val="left" w:pos="1212"/>
              </w:tabs>
              <w:jc w:val="both"/>
              <w:rPr>
                <w:b/>
                <w:bCs/>
                <w:sz w:val="40"/>
                <w:szCs w:val="40"/>
              </w:rPr>
            </w:pPr>
          </w:p>
        </w:tc>
      </w:tr>
      <w:tr w:rsidR="0071646F" w:rsidRPr="0094525A" w14:paraId="0E6301D1" w14:textId="77777777" w:rsidTr="0071646F">
        <w:tc>
          <w:tcPr>
            <w:tcW w:w="2570" w:type="dxa"/>
          </w:tcPr>
          <w:p w14:paraId="3FBE5064" w14:textId="77777777" w:rsidR="007D56DB" w:rsidRPr="0094525A" w:rsidRDefault="007D56DB" w:rsidP="009564DD">
            <w:pPr>
              <w:tabs>
                <w:tab w:val="left" w:pos="1212"/>
              </w:tabs>
              <w:jc w:val="both"/>
              <w:rPr>
                <w:sz w:val="40"/>
                <w:szCs w:val="40"/>
              </w:rPr>
            </w:pPr>
          </w:p>
          <w:p w14:paraId="7533B0AD" w14:textId="49904BF2" w:rsidR="0071646F" w:rsidRPr="0094525A" w:rsidRDefault="00454F53" w:rsidP="009564DD">
            <w:pPr>
              <w:tabs>
                <w:tab w:val="left" w:pos="1212"/>
              </w:tabs>
              <w:jc w:val="both"/>
              <w:rPr>
                <w:sz w:val="40"/>
                <w:szCs w:val="40"/>
              </w:rPr>
            </w:pPr>
            <w:r w:rsidRPr="0094525A">
              <w:rPr>
                <w:sz w:val="40"/>
                <w:szCs w:val="40"/>
              </w:rPr>
              <w:t>5</w:t>
            </w:r>
          </w:p>
        </w:tc>
        <w:tc>
          <w:tcPr>
            <w:tcW w:w="2570" w:type="dxa"/>
          </w:tcPr>
          <w:p w14:paraId="6D1E8288" w14:textId="77777777" w:rsidR="00D042FF" w:rsidRPr="0094525A" w:rsidRDefault="00D042FF" w:rsidP="009564DD">
            <w:pPr>
              <w:tabs>
                <w:tab w:val="left" w:pos="1212"/>
              </w:tabs>
              <w:jc w:val="both"/>
              <w:rPr>
                <w:sz w:val="40"/>
                <w:szCs w:val="40"/>
              </w:rPr>
            </w:pPr>
          </w:p>
          <w:p w14:paraId="5B0DDBED" w14:textId="76C7E163" w:rsidR="0071646F" w:rsidRPr="0094525A" w:rsidRDefault="00B436BE" w:rsidP="009564DD">
            <w:pPr>
              <w:tabs>
                <w:tab w:val="left" w:pos="1212"/>
              </w:tabs>
              <w:jc w:val="both"/>
              <w:rPr>
                <w:sz w:val="40"/>
                <w:szCs w:val="40"/>
              </w:rPr>
            </w:pPr>
            <w:r w:rsidRPr="0094525A">
              <w:rPr>
                <w:sz w:val="40"/>
                <w:szCs w:val="40"/>
              </w:rPr>
              <w:t>User ID</w:t>
            </w:r>
          </w:p>
        </w:tc>
        <w:tc>
          <w:tcPr>
            <w:tcW w:w="2570" w:type="dxa"/>
          </w:tcPr>
          <w:p w14:paraId="0D04F663" w14:textId="77777777" w:rsidR="007D56DB" w:rsidRPr="0094525A" w:rsidRDefault="007D56DB" w:rsidP="009564DD">
            <w:pPr>
              <w:tabs>
                <w:tab w:val="left" w:pos="1212"/>
              </w:tabs>
              <w:jc w:val="both"/>
              <w:rPr>
                <w:sz w:val="40"/>
                <w:szCs w:val="40"/>
              </w:rPr>
            </w:pPr>
          </w:p>
          <w:p w14:paraId="3DBAEF56" w14:textId="5759FD24" w:rsidR="0071646F" w:rsidRPr="0094525A" w:rsidRDefault="00B436BE" w:rsidP="009564DD">
            <w:pPr>
              <w:tabs>
                <w:tab w:val="left" w:pos="1212"/>
              </w:tabs>
              <w:jc w:val="both"/>
              <w:rPr>
                <w:sz w:val="40"/>
                <w:szCs w:val="40"/>
              </w:rPr>
            </w:pPr>
            <w:r w:rsidRPr="0094525A">
              <w:rPr>
                <w:sz w:val="40"/>
                <w:szCs w:val="40"/>
              </w:rPr>
              <w:t>Varchar</w:t>
            </w:r>
          </w:p>
        </w:tc>
        <w:tc>
          <w:tcPr>
            <w:tcW w:w="2570" w:type="dxa"/>
          </w:tcPr>
          <w:p w14:paraId="3878B7FB" w14:textId="77777777" w:rsidR="00D042FF" w:rsidRPr="0094525A" w:rsidRDefault="00D042FF" w:rsidP="009564DD">
            <w:pPr>
              <w:tabs>
                <w:tab w:val="left" w:pos="1212"/>
              </w:tabs>
              <w:jc w:val="both"/>
              <w:rPr>
                <w:sz w:val="40"/>
                <w:szCs w:val="40"/>
              </w:rPr>
            </w:pPr>
          </w:p>
          <w:p w14:paraId="477C80B9" w14:textId="3D4C7030" w:rsidR="0071646F" w:rsidRPr="0094525A" w:rsidRDefault="00D042FF" w:rsidP="009564DD">
            <w:pPr>
              <w:tabs>
                <w:tab w:val="left" w:pos="1212"/>
              </w:tabs>
              <w:jc w:val="both"/>
              <w:rPr>
                <w:sz w:val="40"/>
                <w:szCs w:val="40"/>
              </w:rPr>
            </w:pPr>
            <w:r w:rsidRPr="0094525A">
              <w:rPr>
                <w:sz w:val="40"/>
                <w:szCs w:val="40"/>
              </w:rPr>
              <w:t>Forign key to customer</w:t>
            </w:r>
          </w:p>
        </w:tc>
      </w:tr>
      <w:tr w:rsidR="0071646F" w:rsidRPr="0094525A" w14:paraId="63594AA1" w14:textId="77777777" w:rsidTr="0071646F">
        <w:tc>
          <w:tcPr>
            <w:tcW w:w="2570" w:type="dxa"/>
          </w:tcPr>
          <w:p w14:paraId="074962C8" w14:textId="126CE86B" w:rsidR="0071646F" w:rsidRPr="0094525A" w:rsidRDefault="007D56DB" w:rsidP="009564DD">
            <w:pPr>
              <w:tabs>
                <w:tab w:val="left" w:pos="1212"/>
              </w:tabs>
              <w:jc w:val="both"/>
              <w:rPr>
                <w:sz w:val="40"/>
                <w:szCs w:val="40"/>
              </w:rPr>
            </w:pPr>
            <w:r w:rsidRPr="0094525A">
              <w:rPr>
                <w:sz w:val="40"/>
                <w:szCs w:val="40"/>
              </w:rPr>
              <w:t>6</w:t>
            </w:r>
          </w:p>
        </w:tc>
        <w:tc>
          <w:tcPr>
            <w:tcW w:w="2570" w:type="dxa"/>
          </w:tcPr>
          <w:p w14:paraId="255F3A72" w14:textId="3251321C" w:rsidR="0071646F" w:rsidRPr="0094525A" w:rsidRDefault="0094525A" w:rsidP="009564DD">
            <w:pPr>
              <w:tabs>
                <w:tab w:val="left" w:pos="1212"/>
              </w:tabs>
              <w:jc w:val="both"/>
              <w:rPr>
                <w:sz w:val="40"/>
                <w:szCs w:val="40"/>
              </w:rPr>
            </w:pPr>
            <w:r w:rsidRPr="0094525A">
              <w:rPr>
                <w:sz w:val="40"/>
                <w:szCs w:val="40"/>
              </w:rPr>
              <w:t>Quantity</w:t>
            </w:r>
          </w:p>
        </w:tc>
        <w:tc>
          <w:tcPr>
            <w:tcW w:w="2570" w:type="dxa"/>
          </w:tcPr>
          <w:p w14:paraId="5151EC33" w14:textId="6FFC2274" w:rsidR="0071646F" w:rsidRPr="0094525A" w:rsidRDefault="0094525A" w:rsidP="009564DD">
            <w:pPr>
              <w:tabs>
                <w:tab w:val="left" w:pos="1212"/>
              </w:tabs>
              <w:jc w:val="both"/>
              <w:rPr>
                <w:sz w:val="40"/>
                <w:szCs w:val="40"/>
              </w:rPr>
            </w:pPr>
            <w:r w:rsidRPr="0094525A">
              <w:rPr>
                <w:sz w:val="40"/>
                <w:szCs w:val="40"/>
              </w:rPr>
              <w:t>Integer</w:t>
            </w:r>
          </w:p>
        </w:tc>
        <w:tc>
          <w:tcPr>
            <w:tcW w:w="2570" w:type="dxa"/>
          </w:tcPr>
          <w:p w14:paraId="4EDF30A0" w14:textId="77777777" w:rsidR="0071646F" w:rsidRPr="0094525A" w:rsidRDefault="0071646F" w:rsidP="009564DD">
            <w:pPr>
              <w:tabs>
                <w:tab w:val="left" w:pos="1212"/>
              </w:tabs>
              <w:jc w:val="both"/>
              <w:rPr>
                <w:sz w:val="40"/>
                <w:szCs w:val="40"/>
              </w:rPr>
            </w:pPr>
          </w:p>
        </w:tc>
      </w:tr>
    </w:tbl>
    <w:p w14:paraId="48CE5EAD" w14:textId="77777777" w:rsidR="00920283" w:rsidRDefault="00920283" w:rsidP="009564DD">
      <w:pPr>
        <w:tabs>
          <w:tab w:val="left" w:pos="1212"/>
        </w:tabs>
        <w:jc w:val="both"/>
        <w:rPr>
          <w:sz w:val="40"/>
          <w:szCs w:val="40"/>
        </w:rPr>
      </w:pPr>
    </w:p>
    <w:p w14:paraId="4A7A43D1" w14:textId="48CC6AAD" w:rsidR="00C83CE3" w:rsidRPr="00C83CE3" w:rsidRDefault="00C83CE3" w:rsidP="009564DD">
      <w:pPr>
        <w:tabs>
          <w:tab w:val="left" w:pos="1212"/>
        </w:tabs>
        <w:jc w:val="both"/>
        <w:rPr>
          <w:b/>
          <w:bCs/>
          <w:sz w:val="40"/>
          <w:szCs w:val="40"/>
        </w:rPr>
      </w:pPr>
      <w:r w:rsidRPr="00C83CE3">
        <w:rPr>
          <w:b/>
          <w:bCs/>
          <w:sz w:val="40"/>
          <w:szCs w:val="40"/>
        </w:rPr>
        <w:t>Order_Details</w:t>
      </w:r>
    </w:p>
    <w:tbl>
      <w:tblPr>
        <w:tblStyle w:val="TableGrid"/>
        <w:tblW w:w="0" w:type="auto"/>
        <w:tblLook w:val="04A0" w:firstRow="1" w:lastRow="0" w:firstColumn="1" w:lastColumn="0" w:noHBand="0" w:noVBand="1"/>
      </w:tblPr>
      <w:tblGrid>
        <w:gridCol w:w="2570"/>
        <w:gridCol w:w="2570"/>
        <w:gridCol w:w="2570"/>
        <w:gridCol w:w="2570"/>
      </w:tblGrid>
      <w:tr w:rsidR="00DA704A" w14:paraId="1C42F89F" w14:textId="77777777" w:rsidTr="00DA704A">
        <w:tc>
          <w:tcPr>
            <w:tcW w:w="2570" w:type="dxa"/>
          </w:tcPr>
          <w:p w14:paraId="322604CB" w14:textId="6ED5180B" w:rsidR="00DA704A" w:rsidRDefault="00DA704A" w:rsidP="009564DD">
            <w:pPr>
              <w:tabs>
                <w:tab w:val="left" w:pos="1212"/>
              </w:tabs>
              <w:ind w:firstLine="720"/>
              <w:jc w:val="both"/>
              <w:rPr>
                <w:b/>
                <w:bCs/>
                <w:sz w:val="40"/>
                <w:szCs w:val="40"/>
              </w:rPr>
            </w:pPr>
            <w:r>
              <w:rPr>
                <w:b/>
                <w:bCs/>
                <w:sz w:val="40"/>
                <w:szCs w:val="40"/>
              </w:rPr>
              <w:t>S.NO</w:t>
            </w:r>
          </w:p>
        </w:tc>
        <w:tc>
          <w:tcPr>
            <w:tcW w:w="2570" w:type="dxa"/>
          </w:tcPr>
          <w:p w14:paraId="7792B2B0" w14:textId="7DFD5D38" w:rsidR="00DA704A" w:rsidRDefault="00DA704A" w:rsidP="009564DD">
            <w:pPr>
              <w:tabs>
                <w:tab w:val="left" w:pos="1212"/>
              </w:tabs>
              <w:ind w:firstLine="720"/>
              <w:jc w:val="both"/>
              <w:rPr>
                <w:b/>
                <w:bCs/>
                <w:sz w:val="40"/>
                <w:szCs w:val="40"/>
              </w:rPr>
            </w:pPr>
            <w:r>
              <w:rPr>
                <w:b/>
                <w:bCs/>
                <w:sz w:val="40"/>
                <w:szCs w:val="40"/>
              </w:rPr>
              <w:t>NAME</w:t>
            </w:r>
          </w:p>
        </w:tc>
        <w:tc>
          <w:tcPr>
            <w:tcW w:w="2570" w:type="dxa"/>
          </w:tcPr>
          <w:p w14:paraId="51DE0D10" w14:textId="13079356" w:rsidR="00DA704A" w:rsidRDefault="00DA704A" w:rsidP="009564DD">
            <w:pPr>
              <w:tabs>
                <w:tab w:val="left" w:pos="1212"/>
              </w:tabs>
              <w:ind w:firstLine="720"/>
              <w:jc w:val="both"/>
              <w:rPr>
                <w:b/>
                <w:bCs/>
                <w:sz w:val="40"/>
                <w:szCs w:val="40"/>
              </w:rPr>
            </w:pPr>
            <w:r>
              <w:rPr>
                <w:b/>
                <w:bCs/>
                <w:sz w:val="40"/>
                <w:szCs w:val="40"/>
              </w:rPr>
              <w:t>TYPE</w:t>
            </w:r>
          </w:p>
        </w:tc>
        <w:tc>
          <w:tcPr>
            <w:tcW w:w="2570" w:type="dxa"/>
          </w:tcPr>
          <w:p w14:paraId="4EA7F3DB" w14:textId="62B610F1" w:rsidR="00DA704A" w:rsidRDefault="00DA704A" w:rsidP="009564DD">
            <w:pPr>
              <w:tabs>
                <w:tab w:val="left" w:pos="1212"/>
              </w:tabs>
              <w:jc w:val="both"/>
              <w:rPr>
                <w:b/>
                <w:bCs/>
                <w:sz w:val="40"/>
                <w:szCs w:val="40"/>
              </w:rPr>
            </w:pPr>
            <w:r>
              <w:rPr>
                <w:b/>
                <w:bCs/>
                <w:sz w:val="40"/>
                <w:szCs w:val="40"/>
              </w:rPr>
              <w:t>DESCRIPTION</w:t>
            </w:r>
          </w:p>
        </w:tc>
      </w:tr>
      <w:tr w:rsidR="00DA704A" w:rsidRPr="00BC526F" w14:paraId="51D4F6AB" w14:textId="77777777" w:rsidTr="00DA704A">
        <w:tc>
          <w:tcPr>
            <w:tcW w:w="2570" w:type="dxa"/>
          </w:tcPr>
          <w:p w14:paraId="27F4BB39" w14:textId="77777777" w:rsidR="00DA704A" w:rsidRPr="00BC526F" w:rsidRDefault="00D06275" w:rsidP="009564DD">
            <w:pPr>
              <w:tabs>
                <w:tab w:val="left" w:pos="1212"/>
              </w:tabs>
              <w:jc w:val="both"/>
              <w:rPr>
                <w:sz w:val="40"/>
                <w:szCs w:val="40"/>
              </w:rPr>
            </w:pPr>
            <w:r w:rsidRPr="00BC526F">
              <w:rPr>
                <w:sz w:val="40"/>
                <w:szCs w:val="40"/>
              </w:rPr>
              <w:t>1</w:t>
            </w:r>
          </w:p>
          <w:p w14:paraId="504899FE" w14:textId="6CC8B925" w:rsidR="00B321C1" w:rsidRPr="00BC526F" w:rsidRDefault="00B321C1" w:rsidP="009564DD">
            <w:pPr>
              <w:tabs>
                <w:tab w:val="left" w:pos="1212"/>
              </w:tabs>
              <w:jc w:val="both"/>
              <w:rPr>
                <w:sz w:val="40"/>
                <w:szCs w:val="40"/>
              </w:rPr>
            </w:pPr>
          </w:p>
        </w:tc>
        <w:tc>
          <w:tcPr>
            <w:tcW w:w="2570" w:type="dxa"/>
          </w:tcPr>
          <w:p w14:paraId="48095F6D" w14:textId="36C2A484" w:rsidR="00DA704A" w:rsidRPr="00BC526F" w:rsidRDefault="009C475B" w:rsidP="009564DD">
            <w:pPr>
              <w:tabs>
                <w:tab w:val="left" w:pos="1212"/>
              </w:tabs>
              <w:jc w:val="both"/>
              <w:rPr>
                <w:sz w:val="40"/>
                <w:szCs w:val="40"/>
              </w:rPr>
            </w:pPr>
            <w:r w:rsidRPr="00BC526F">
              <w:rPr>
                <w:sz w:val="40"/>
                <w:szCs w:val="40"/>
              </w:rPr>
              <w:t>OrderID</w:t>
            </w:r>
          </w:p>
          <w:p w14:paraId="7E40B25F" w14:textId="77777777" w:rsidR="00CA1815" w:rsidRPr="00BC526F" w:rsidRDefault="00CA1815" w:rsidP="009564DD">
            <w:pPr>
              <w:tabs>
                <w:tab w:val="left" w:pos="1212"/>
              </w:tabs>
              <w:jc w:val="both"/>
              <w:rPr>
                <w:sz w:val="40"/>
                <w:szCs w:val="40"/>
              </w:rPr>
            </w:pPr>
          </w:p>
          <w:p w14:paraId="24FC86B0" w14:textId="77777777" w:rsidR="00CA1815" w:rsidRPr="00BC526F" w:rsidRDefault="00CA1815" w:rsidP="009564DD">
            <w:pPr>
              <w:jc w:val="both"/>
              <w:rPr>
                <w:sz w:val="40"/>
                <w:szCs w:val="40"/>
              </w:rPr>
            </w:pPr>
          </w:p>
          <w:p w14:paraId="0C4881E3" w14:textId="059BC0C1" w:rsidR="00CA1815" w:rsidRPr="00BC526F" w:rsidRDefault="00CA1815" w:rsidP="009564DD">
            <w:pPr>
              <w:jc w:val="both"/>
              <w:rPr>
                <w:sz w:val="40"/>
                <w:szCs w:val="40"/>
              </w:rPr>
            </w:pPr>
            <w:r w:rsidRPr="00BC526F">
              <w:rPr>
                <w:sz w:val="40"/>
                <w:szCs w:val="40"/>
              </w:rPr>
              <w:t>User</w:t>
            </w:r>
            <w:r w:rsidR="001B66DF" w:rsidRPr="00BC526F">
              <w:rPr>
                <w:sz w:val="40"/>
                <w:szCs w:val="40"/>
              </w:rPr>
              <w:t>ID</w:t>
            </w:r>
          </w:p>
        </w:tc>
        <w:tc>
          <w:tcPr>
            <w:tcW w:w="2570" w:type="dxa"/>
          </w:tcPr>
          <w:p w14:paraId="4FCAA0E7" w14:textId="77777777" w:rsidR="00DA704A" w:rsidRPr="00BC526F" w:rsidRDefault="009C475B" w:rsidP="009564DD">
            <w:pPr>
              <w:tabs>
                <w:tab w:val="left" w:pos="1212"/>
              </w:tabs>
              <w:jc w:val="both"/>
              <w:rPr>
                <w:sz w:val="40"/>
                <w:szCs w:val="40"/>
              </w:rPr>
            </w:pPr>
            <w:r w:rsidRPr="00BC526F">
              <w:rPr>
                <w:sz w:val="40"/>
                <w:szCs w:val="40"/>
              </w:rPr>
              <w:t>Integer</w:t>
            </w:r>
          </w:p>
          <w:p w14:paraId="2909D3F5" w14:textId="77777777" w:rsidR="001B66DF" w:rsidRPr="00BC526F" w:rsidRDefault="001B66DF" w:rsidP="009564DD">
            <w:pPr>
              <w:tabs>
                <w:tab w:val="left" w:pos="1212"/>
              </w:tabs>
              <w:jc w:val="both"/>
              <w:rPr>
                <w:sz w:val="40"/>
                <w:szCs w:val="40"/>
              </w:rPr>
            </w:pPr>
          </w:p>
          <w:p w14:paraId="38ED661D" w14:textId="77777777" w:rsidR="001B66DF" w:rsidRPr="00BC526F" w:rsidRDefault="001B66DF" w:rsidP="009564DD">
            <w:pPr>
              <w:tabs>
                <w:tab w:val="left" w:pos="1212"/>
              </w:tabs>
              <w:jc w:val="both"/>
              <w:rPr>
                <w:sz w:val="40"/>
                <w:szCs w:val="40"/>
              </w:rPr>
            </w:pPr>
          </w:p>
          <w:p w14:paraId="54ABA86C" w14:textId="6844BB0A" w:rsidR="001B66DF" w:rsidRPr="00BC526F" w:rsidRDefault="001B66DF" w:rsidP="009564DD">
            <w:pPr>
              <w:tabs>
                <w:tab w:val="left" w:pos="1212"/>
              </w:tabs>
              <w:jc w:val="both"/>
              <w:rPr>
                <w:sz w:val="40"/>
                <w:szCs w:val="40"/>
              </w:rPr>
            </w:pPr>
            <w:r w:rsidRPr="00BC526F">
              <w:rPr>
                <w:sz w:val="40"/>
                <w:szCs w:val="40"/>
              </w:rPr>
              <w:t>Char</w:t>
            </w:r>
          </w:p>
        </w:tc>
        <w:tc>
          <w:tcPr>
            <w:tcW w:w="2570" w:type="dxa"/>
          </w:tcPr>
          <w:p w14:paraId="5F32CAE9" w14:textId="77777777" w:rsidR="00DA704A" w:rsidRPr="00BC526F" w:rsidRDefault="006F13E7" w:rsidP="009564DD">
            <w:pPr>
              <w:tabs>
                <w:tab w:val="left" w:pos="1212"/>
              </w:tabs>
              <w:jc w:val="both"/>
              <w:rPr>
                <w:sz w:val="40"/>
                <w:szCs w:val="40"/>
              </w:rPr>
            </w:pPr>
            <w:r w:rsidRPr="00BC526F">
              <w:rPr>
                <w:sz w:val="40"/>
                <w:szCs w:val="40"/>
              </w:rPr>
              <w:t>Primary key for order identification</w:t>
            </w:r>
          </w:p>
          <w:p w14:paraId="58691199" w14:textId="05B821F8" w:rsidR="00CA1815" w:rsidRPr="00BC526F" w:rsidRDefault="001B66DF" w:rsidP="009564DD">
            <w:pPr>
              <w:tabs>
                <w:tab w:val="left" w:pos="1212"/>
              </w:tabs>
              <w:jc w:val="both"/>
              <w:rPr>
                <w:sz w:val="40"/>
                <w:szCs w:val="40"/>
              </w:rPr>
            </w:pPr>
            <w:r w:rsidRPr="00BC526F">
              <w:rPr>
                <w:sz w:val="40"/>
                <w:szCs w:val="40"/>
              </w:rPr>
              <w:t>Foreign key to customer</w:t>
            </w:r>
          </w:p>
        </w:tc>
      </w:tr>
      <w:tr w:rsidR="00DA704A" w:rsidRPr="00BC526F" w14:paraId="7AABCE12" w14:textId="77777777" w:rsidTr="00DA704A">
        <w:tc>
          <w:tcPr>
            <w:tcW w:w="2570" w:type="dxa"/>
          </w:tcPr>
          <w:p w14:paraId="7207E106" w14:textId="46B598D8" w:rsidR="00D06275" w:rsidRPr="00BC526F" w:rsidRDefault="00D06275" w:rsidP="009564DD">
            <w:pPr>
              <w:tabs>
                <w:tab w:val="left" w:pos="1212"/>
              </w:tabs>
              <w:jc w:val="both"/>
              <w:rPr>
                <w:sz w:val="40"/>
                <w:szCs w:val="40"/>
              </w:rPr>
            </w:pPr>
            <w:r w:rsidRPr="00BC526F">
              <w:rPr>
                <w:sz w:val="40"/>
                <w:szCs w:val="40"/>
              </w:rPr>
              <w:t>2</w:t>
            </w:r>
          </w:p>
        </w:tc>
        <w:tc>
          <w:tcPr>
            <w:tcW w:w="2570" w:type="dxa"/>
          </w:tcPr>
          <w:p w14:paraId="33509A64" w14:textId="21876EB6" w:rsidR="00DA704A" w:rsidRPr="00BC526F" w:rsidRDefault="006450F7" w:rsidP="009564DD">
            <w:pPr>
              <w:tabs>
                <w:tab w:val="left" w:pos="1212"/>
              </w:tabs>
              <w:jc w:val="both"/>
              <w:rPr>
                <w:sz w:val="40"/>
                <w:szCs w:val="40"/>
              </w:rPr>
            </w:pPr>
            <w:r w:rsidRPr="00BC526F">
              <w:rPr>
                <w:sz w:val="40"/>
                <w:szCs w:val="40"/>
              </w:rPr>
              <w:t>Reciever’s Name</w:t>
            </w:r>
          </w:p>
        </w:tc>
        <w:tc>
          <w:tcPr>
            <w:tcW w:w="2570" w:type="dxa"/>
          </w:tcPr>
          <w:p w14:paraId="363FC7DE" w14:textId="0CA11D5F" w:rsidR="00DA704A" w:rsidRPr="00BC526F" w:rsidRDefault="0068154F" w:rsidP="009564DD">
            <w:pPr>
              <w:tabs>
                <w:tab w:val="left" w:pos="1212"/>
              </w:tabs>
              <w:jc w:val="both"/>
              <w:rPr>
                <w:sz w:val="40"/>
                <w:szCs w:val="40"/>
              </w:rPr>
            </w:pPr>
            <w:r w:rsidRPr="00BC526F">
              <w:rPr>
                <w:sz w:val="40"/>
                <w:szCs w:val="40"/>
              </w:rPr>
              <w:t>Char</w:t>
            </w:r>
          </w:p>
        </w:tc>
        <w:tc>
          <w:tcPr>
            <w:tcW w:w="2570" w:type="dxa"/>
          </w:tcPr>
          <w:p w14:paraId="47E36BCF" w14:textId="7D710DF5" w:rsidR="00DA704A" w:rsidRPr="00BC526F" w:rsidRDefault="000A5328" w:rsidP="009564DD">
            <w:pPr>
              <w:tabs>
                <w:tab w:val="left" w:pos="1212"/>
              </w:tabs>
              <w:jc w:val="both"/>
              <w:rPr>
                <w:sz w:val="40"/>
                <w:szCs w:val="40"/>
              </w:rPr>
            </w:pPr>
            <w:r w:rsidRPr="00BC526F">
              <w:rPr>
                <w:sz w:val="36"/>
                <w:szCs w:val="36"/>
              </w:rPr>
              <w:t>If order is to be sent to other address rather than to the customer, we need that address</w:t>
            </w:r>
          </w:p>
        </w:tc>
      </w:tr>
      <w:tr w:rsidR="00DA704A" w:rsidRPr="00BC526F" w14:paraId="48322A3E" w14:textId="77777777" w:rsidTr="00DA704A">
        <w:tc>
          <w:tcPr>
            <w:tcW w:w="2570" w:type="dxa"/>
          </w:tcPr>
          <w:p w14:paraId="2C0D7BA1" w14:textId="05BDE407" w:rsidR="00DA704A" w:rsidRPr="00BC526F" w:rsidRDefault="00D06275" w:rsidP="009564DD">
            <w:pPr>
              <w:tabs>
                <w:tab w:val="left" w:pos="1212"/>
              </w:tabs>
              <w:jc w:val="both"/>
              <w:rPr>
                <w:sz w:val="40"/>
                <w:szCs w:val="40"/>
              </w:rPr>
            </w:pPr>
            <w:r w:rsidRPr="00BC526F">
              <w:rPr>
                <w:sz w:val="40"/>
                <w:szCs w:val="40"/>
              </w:rPr>
              <w:t>3</w:t>
            </w:r>
          </w:p>
        </w:tc>
        <w:tc>
          <w:tcPr>
            <w:tcW w:w="2570" w:type="dxa"/>
          </w:tcPr>
          <w:p w14:paraId="1C4CA954" w14:textId="642E36D7" w:rsidR="00DA704A" w:rsidRPr="00BC526F" w:rsidRDefault="000A5328" w:rsidP="009564DD">
            <w:pPr>
              <w:tabs>
                <w:tab w:val="left" w:pos="1212"/>
              </w:tabs>
              <w:jc w:val="both"/>
              <w:rPr>
                <w:sz w:val="36"/>
                <w:szCs w:val="36"/>
              </w:rPr>
            </w:pPr>
            <w:r w:rsidRPr="00BC526F">
              <w:rPr>
                <w:sz w:val="36"/>
                <w:szCs w:val="36"/>
              </w:rPr>
              <w:t>Address</w:t>
            </w:r>
          </w:p>
        </w:tc>
        <w:tc>
          <w:tcPr>
            <w:tcW w:w="2570" w:type="dxa"/>
          </w:tcPr>
          <w:p w14:paraId="4408CD30" w14:textId="3DC41257" w:rsidR="00DA704A" w:rsidRPr="00BC526F" w:rsidRDefault="003D04E1" w:rsidP="009564DD">
            <w:pPr>
              <w:tabs>
                <w:tab w:val="left" w:pos="1212"/>
              </w:tabs>
              <w:ind w:firstLine="720"/>
              <w:jc w:val="both"/>
              <w:rPr>
                <w:sz w:val="40"/>
                <w:szCs w:val="40"/>
              </w:rPr>
            </w:pPr>
            <w:r w:rsidRPr="00BC526F">
              <w:rPr>
                <w:sz w:val="40"/>
                <w:szCs w:val="40"/>
              </w:rPr>
              <w:t>Char</w:t>
            </w:r>
          </w:p>
        </w:tc>
        <w:tc>
          <w:tcPr>
            <w:tcW w:w="2570" w:type="dxa"/>
          </w:tcPr>
          <w:p w14:paraId="20B483D4" w14:textId="77777777" w:rsidR="00DA704A" w:rsidRPr="00BC526F" w:rsidRDefault="00DA704A" w:rsidP="009564DD">
            <w:pPr>
              <w:tabs>
                <w:tab w:val="left" w:pos="1212"/>
              </w:tabs>
              <w:jc w:val="both"/>
              <w:rPr>
                <w:sz w:val="40"/>
                <w:szCs w:val="40"/>
              </w:rPr>
            </w:pPr>
          </w:p>
        </w:tc>
      </w:tr>
      <w:tr w:rsidR="00DA704A" w:rsidRPr="00BC526F" w14:paraId="73542240" w14:textId="77777777" w:rsidTr="00DA704A">
        <w:tc>
          <w:tcPr>
            <w:tcW w:w="2570" w:type="dxa"/>
          </w:tcPr>
          <w:p w14:paraId="478B5847" w14:textId="60E199C9" w:rsidR="00DA704A" w:rsidRPr="00BC526F" w:rsidRDefault="00D06275" w:rsidP="009564DD">
            <w:pPr>
              <w:tabs>
                <w:tab w:val="left" w:pos="1212"/>
              </w:tabs>
              <w:jc w:val="both"/>
              <w:rPr>
                <w:sz w:val="40"/>
                <w:szCs w:val="40"/>
              </w:rPr>
            </w:pPr>
            <w:r w:rsidRPr="00BC526F">
              <w:rPr>
                <w:sz w:val="40"/>
                <w:szCs w:val="40"/>
              </w:rPr>
              <w:t>4</w:t>
            </w:r>
          </w:p>
        </w:tc>
        <w:tc>
          <w:tcPr>
            <w:tcW w:w="2570" w:type="dxa"/>
          </w:tcPr>
          <w:p w14:paraId="47C667C5" w14:textId="5BFABC9B" w:rsidR="00DA704A" w:rsidRPr="00BC526F" w:rsidRDefault="003D04E1" w:rsidP="009564DD">
            <w:pPr>
              <w:tabs>
                <w:tab w:val="left" w:pos="1212"/>
              </w:tabs>
              <w:ind w:firstLine="720"/>
              <w:jc w:val="both"/>
              <w:rPr>
                <w:sz w:val="40"/>
                <w:szCs w:val="40"/>
              </w:rPr>
            </w:pPr>
            <w:r w:rsidRPr="00BC526F">
              <w:rPr>
                <w:sz w:val="40"/>
                <w:szCs w:val="40"/>
              </w:rPr>
              <w:t>City</w:t>
            </w:r>
          </w:p>
        </w:tc>
        <w:tc>
          <w:tcPr>
            <w:tcW w:w="2570" w:type="dxa"/>
          </w:tcPr>
          <w:p w14:paraId="2187D173" w14:textId="3D2272BB" w:rsidR="00DA704A" w:rsidRPr="00BC526F" w:rsidRDefault="003D04E1" w:rsidP="009564DD">
            <w:pPr>
              <w:tabs>
                <w:tab w:val="left" w:pos="1212"/>
              </w:tabs>
              <w:jc w:val="both"/>
              <w:rPr>
                <w:sz w:val="40"/>
                <w:szCs w:val="40"/>
              </w:rPr>
            </w:pPr>
            <w:r w:rsidRPr="00BC526F">
              <w:rPr>
                <w:sz w:val="40"/>
                <w:szCs w:val="40"/>
              </w:rPr>
              <w:t>Char</w:t>
            </w:r>
          </w:p>
        </w:tc>
        <w:tc>
          <w:tcPr>
            <w:tcW w:w="2570" w:type="dxa"/>
          </w:tcPr>
          <w:p w14:paraId="727AFD4B" w14:textId="77777777" w:rsidR="00DA704A" w:rsidRPr="00BC526F" w:rsidRDefault="00DA704A" w:rsidP="009564DD">
            <w:pPr>
              <w:tabs>
                <w:tab w:val="left" w:pos="1212"/>
              </w:tabs>
              <w:jc w:val="both"/>
              <w:rPr>
                <w:sz w:val="40"/>
                <w:szCs w:val="40"/>
              </w:rPr>
            </w:pPr>
          </w:p>
        </w:tc>
      </w:tr>
      <w:tr w:rsidR="00DA704A" w:rsidRPr="00BC526F" w14:paraId="657EF02B" w14:textId="77777777" w:rsidTr="00DA704A">
        <w:tc>
          <w:tcPr>
            <w:tcW w:w="2570" w:type="dxa"/>
          </w:tcPr>
          <w:p w14:paraId="7DB2E2C3" w14:textId="49D5AB88" w:rsidR="00DA704A" w:rsidRPr="00BC526F" w:rsidRDefault="00D06275" w:rsidP="009564DD">
            <w:pPr>
              <w:tabs>
                <w:tab w:val="left" w:pos="1212"/>
              </w:tabs>
              <w:jc w:val="both"/>
              <w:rPr>
                <w:sz w:val="40"/>
                <w:szCs w:val="40"/>
              </w:rPr>
            </w:pPr>
            <w:r w:rsidRPr="00BC526F">
              <w:rPr>
                <w:sz w:val="40"/>
                <w:szCs w:val="40"/>
              </w:rPr>
              <w:t>5</w:t>
            </w:r>
          </w:p>
        </w:tc>
        <w:tc>
          <w:tcPr>
            <w:tcW w:w="2570" w:type="dxa"/>
          </w:tcPr>
          <w:p w14:paraId="52B25A3C" w14:textId="6D984367" w:rsidR="00DA704A" w:rsidRPr="00BC526F" w:rsidRDefault="00F82167" w:rsidP="009564DD">
            <w:pPr>
              <w:tabs>
                <w:tab w:val="left" w:pos="1212"/>
              </w:tabs>
              <w:ind w:firstLine="720"/>
              <w:jc w:val="both"/>
              <w:rPr>
                <w:sz w:val="40"/>
                <w:szCs w:val="40"/>
              </w:rPr>
            </w:pPr>
            <w:r w:rsidRPr="00BC526F">
              <w:rPr>
                <w:sz w:val="40"/>
                <w:szCs w:val="40"/>
              </w:rPr>
              <w:t>Zip</w:t>
            </w:r>
          </w:p>
        </w:tc>
        <w:tc>
          <w:tcPr>
            <w:tcW w:w="2570" w:type="dxa"/>
          </w:tcPr>
          <w:p w14:paraId="1F3C9254" w14:textId="055EAD99" w:rsidR="00DA704A" w:rsidRPr="00BC526F" w:rsidRDefault="00F82167" w:rsidP="009564DD">
            <w:pPr>
              <w:tabs>
                <w:tab w:val="left" w:pos="1212"/>
              </w:tabs>
              <w:jc w:val="both"/>
              <w:rPr>
                <w:sz w:val="40"/>
                <w:szCs w:val="40"/>
              </w:rPr>
            </w:pPr>
            <w:r w:rsidRPr="00BC526F">
              <w:rPr>
                <w:sz w:val="40"/>
                <w:szCs w:val="40"/>
              </w:rPr>
              <w:t>Integer</w:t>
            </w:r>
          </w:p>
        </w:tc>
        <w:tc>
          <w:tcPr>
            <w:tcW w:w="2570" w:type="dxa"/>
          </w:tcPr>
          <w:p w14:paraId="71C674E2" w14:textId="77777777" w:rsidR="00DA704A" w:rsidRPr="00BC526F" w:rsidRDefault="00DA704A" w:rsidP="009564DD">
            <w:pPr>
              <w:tabs>
                <w:tab w:val="left" w:pos="1212"/>
              </w:tabs>
              <w:jc w:val="both"/>
              <w:rPr>
                <w:sz w:val="40"/>
                <w:szCs w:val="40"/>
              </w:rPr>
            </w:pPr>
          </w:p>
        </w:tc>
      </w:tr>
      <w:tr w:rsidR="00DA704A" w:rsidRPr="00BC526F" w14:paraId="0E9BF73B" w14:textId="77777777" w:rsidTr="00DA704A">
        <w:tc>
          <w:tcPr>
            <w:tcW w:w="2570" w:type="dxa"/>
          </w:tcPr>
          <w:p w14:paraId="51D09B61" w14:textId="25224F62" w:rsidR="00DA704A" w:rsidRPr="00BC526F" w:rsidRDefault="00D06275" w:rsidP="009564DD">
            <w:pPr>
              <w:tabs>
                <w:tab w:val="left" w:pos="1212"/>
              </w:tabs>
              <w:jc w:val="both"/>
              <w:rPr>
                <w:sz w:val="40"/>
                <w:szCs w:val="40"/>
              </w:rPr>
            </w:pPr>
            <w:r w:rsidRPr="00BC526F">
              <w:rPr>
                <w:sz w:val="40"/>
                <w:szCs w:val="40"/>
              </w:rPr>
              <w:t>6</w:t>
            </w:r>
          </w:p>
        </w:tc>
        <w:tc>
          <w:tcPr>
            <w:tcW w:w="2570" w:type="dxa"/>
          </w:tcPr>
          <w:p w14:paraId="4AE5B872" w14:textId="11C2E77E" w:rsidR="00DA704A" w:rsidRPr="00BC526F" w:rsidRDefault="00F82167" w:rsidP="009564DD">
            <w:pPr>
              <w:tabs>
                <w:tab w:val="left" w:pos="1212"/>
              </w:tabs>
              <w:ind w:firstLine="720"/>
              <w:jc w:val="both"/>
              <w:rPr>
                <w:sz w:val="40"/>
                <w:szCs w:val="40"/>
              </w:rPr>
            </w:pPr>
            <w:r w:rsidRPr="00BC526F">
              <w:rPr>
                <w:sz w:val="40"/>
                <w:szCs w:val="40"/>
              </w:rPr>
              <w:t>State</w:t>
            </w:r>
          </w:p>
        </w:tc>
        <w:tc>
          <w:tcPr>
            <w:tcW w:w="2570" w:type="dxa"/>
          </w:tcPr>
          <w:p w14:paraId="69E1CFF1" w14:textId="1C367EB5" w:rsidR="00DA704A" w:rsidRPr="00BC526F" w:rsidRDefault="00F82167" w:rsidP="009564DD">
            <w:pPr>
              <w:tabs>
                <w:tab w:val="left" w:pos="1212"/>
              </w:tabs>
              <w:ind w:firstLine="720"/>
              <w:jc w:val="both"/>
              <w:rPr>
                <w:sz w:val="40"/>
                <w:szCs w:val="40"/>
              </w:rPr>
            </w:pPr>
            <w:r w:rsidRPr="00BC526F">
              <w:rPr>
                <w:sz w:val="40"/>
                <w:szCs w:val="40"/>
              </w:rPr>
              <w:t>Char</w:t>
            </w:r>
          </w:p>
        </w:tc>
        <w:tc>
          <w:tcPr>
            <w:tcW w:w="2570" w:type="dxa"/>
          </w:tcPr>
          <w:p w14:paraId="16F34B49" w14:textId="4FA98538" w:rsidR="00DA704A" w:rsidRPr="00BC526F" w:rsidRDefault="00FB47E5" w:rsidP="009564DD">
            <w:pPr>
              <w:tabs>
                <w:tab w:val="left" w:pos="1212"/>
              </w:tabs>
              <w:jc w:val="both"/>
              <w:rPr>
                <w:sz w:val="40"/>
                <w:szCs w:val="40"/>
              </w:rPr>
            </w:pPr>
            <w:r w:rsidRPr="00BC526F">
              <w:rPr>
                <w:sz w:val="36"/>
                <w:szCs w:val="36"/>
              </w:rPr>
              <w:t>Foreign key to State Tax</w:t>
            </w:r>
          </w:p>
        </w:tc>
      </w:tr>
      <w:tr w:rsidR="00DA704A" w:rsidRPr="00BC526F" w14:paraId="428CEFE5" w14:textId="77777777" w:rsidTr="00DA704A">
        <w:tc>
          <w:tcPr>
            <w:tcW w:w="2570" w:type="dxa"/>
          </w:tcPr>
          <w:p w14:paraId="10683F65" w14:textId="51F558B4" w:rsidR="00DA704A" w:rsidRPr="00BC526F" w:rsidRDefault="00D06275" w:rsidP="009564DD">
            <w:pPr>
              <w:tabs>
                <w:tab w:val="left" w:pos="1212"/>
              </w:tabs>
              <w:jc w:val="both"/>
              <w:rPr>
                <w:sz w:val="40"/>
                <w:szCs w:val="40"/>
              </w:rPr>
            </w:pPr>
            <w:r w:rsidRPr="00BC526F">
              <w:rPr>
                <w:sz w:val="40"/>
                <w:szCs w:val="40"/>
              </w:rPr>
              <w:t>7</w:t>
            </w:r>
          </w:p>
        </w:tc>
        <w:tc>
          <w:tcPr>
            <w:tcW w:w="2570" w:type="dxa"/>
          </w:tcPr>
          <w:p w14:paraId="0A54B892" w14:textId="71A79B1A" w:rsidR="00DA704A" w:rsidRPr="00BC526F" w:rsidRDefault="00FB47E5" w:rsidP="009564DD">
            <w:pPr>
              <w:tabs>
                <w:tab w:val="left" w:pos="1212"/>
              </w:tabs>
              <w:jc w:val="both"/>
              <w:rPr>
                <w:sz w:val="40"/>
                <w:szCs w:val="40"/>
              </w:rPr>
            </w:pPr>
            <w:r w:rsidRPr="00BC526F">
              <w:rPr>
                <w:sz w:val="40"/>
                <w:szCs w:val="40"/>
              </w:rPr>
              <w:t>type of shipping</w:t>
            </w:r>
          </w:p>
        </w:tc>
        <w:tc>
          <w:tcPr>
            <w:tcW w:w="2570" w:type="dxa"/>
          </w:tcPr>
          <w:p w14:paraId="6F397953" w14:textId="219545AD" w:rsidR="00DA704A" w:rsidRPr="00BC526F" w:rsidRDefault="00290138" w:rsidP="009564DD">
            <w:pPr>
              <w:tabs>
                <w:tab w:val="left" w:pos="1212"/>
              </w:tabs>
              <w:jc w:val="both"/>
              <w:rPr>
                <w:sz w:val="40"/>
                <w:szCs w:val="40"/>
              </w:rPr>
            </w:pPr>
            <w:r w:rsidRPr="00BC526F">
              <w:rPr>
                <w:sz w:val="40"/>
                <w:szCs w:val="40"/>
              </w:rPr>
              <w:t>Char</w:t>
            </w:r>
          </w:p>
        </w:tc>
        <w:tc>
          <w:tcPr>
            <w:tcW w:w="2570" w:type="dxa"/>
          </w:tcPr>
          <w:p w14:paraId="0AF05F84" w14:textId="3FE68C96" w:rsidR="00DA704A" w:rsidRPr="00BC526F" w:rsidRDefault="00290138" w:rsidP="009564DD">
            <w:pPr>
              <w:tabs>
                <w:tab w:val="left" w:pos="1212"/>
              </w:tabs>
              <w:jc w:val="both"/>
              <w:rPr>
                <w:sz w:val="40"/>
                <w:szCs w:val="40"/>
              </w:rPr>
            </w:pPr>
            <w:r w:rsidRPr="00BC526F">
              <w:rPr>
                <w:sz w:val="36"/>
                <w:szCs w:val="36"/>
              </w:rPr>
              <w:t>Foreign key to Shipping Type</w:t>
            </w:r>
          </w:p>
        </w:tc>
      </w:tr>
      <w:tr w:rsidR="00DA704A" w:rsidRPr="00BC526F" w14:paraId="040194FF" w14:textId="77777777" w:rsidTr="00DA704A">
        <w:tc>
          <w:tcPr>
            <w:tcW w:w="2570" w:type="dxa"/>
          </w:tcPr>
          <w:p w14:paraId="33DBECB9" w14:textId="4C58BFC4" w:rsidR="00DA704A" w:rsidRPr="00BC526F" w:rsidRDefault="00D06275" w:rsidP="009564DD">
            <w:pPr>
              <w:tabs>
                <w:tab w:val="left" w:pos="1212"/>
              </w:tabs>
              <w:jc w:val="both"/>
              <w:rPr>
                <w:sz w:val="40"/>
                <w:szCs w:val="40"/>
              </w:rPr>
            </w:pPr>
            <w:r w:rsidRPr="00BC526F">
              <w:rPr>
                <w:sz w:val="40"/>
                <w:szCs w:val="40"/>
              </w:rPr>
              <w:t>8</w:t>
            </w:r>
          </w:p>
        </w:tc>
        <w:tc>
          <w:tcPr>
            <w:tcW w:w="2570" w:type="dxa"/>
          </w:tcPr>
          <w:p w14:paraId="17154875" w14:textId="62F7D43C" w:rsidR="00DA704A" w:rsidRPr="00BC526F" w:rsidRDefault="00290138" w:rsidP="009564DD">
            <w:pPr>
              <w:tabs>
                <w:tab w:val="left" w:pos="1212"/>
              </w:tabs>
              <w:jc w:val="both"/>
              <w:rPr>
                <w:sz w:val="40"/>
                <w:szCs w:val="40"/>
              </w:rPr>
            </w:pPr>
            <w:r w:rsidRPr="00BC526F">
              <w:rPr>
                <w:sz w:val="40"/>
                <w:szCs w:val="40"/>
              </w:rPr>
              <w:t>Date of purchase</w:t>
            </w:r>
          </w:p>
        </w:tc>
        <w:tc>
          <w:tcPr>
            <w:tcW w:w="2570" w:type="dxa"/>
          </w:tcPr>
          <w:p w14:paraId="26895C6A" w14:textId="45F61ADF" w:rsidR="00DA704A" w:rsidRPr="00BC526F" w:rsidRDefault="00290138" w:rsidP="009564DD">
            <w:pPr>
              <w:tabs>
                <w:tab w:val="left" w:pos="1212"/>
              </w:tabs>
              <w:jc w:val="both"/>
              <w:rPr>
                <w:sz w:val="40"/>
                <w:szCs w:val="40"/>
              </w:rPr>
            </w:pPr>
            <w:r w:rsidRPr="00BC526F">
              <w:rPr>
                <w:sz w:val="40"/>
                <w:szCs w:val="40"/>
              </w:rPr>
              <w:t>Date</w:t>
            </w:r>
          </w:p>
        </w:tc>
        <w:tc>
          <w:tcPr>
            <w:tcW w:w="2570" w:type="dxa"/>
          </w:tcPr>
          <w:p w14:paraId="7EAB12EA" w14:textId="77777777" w:rsidR="00DA704A" w:rsidRPr="00BC526F" w:rsidRDefault="00DA704A" w:rsidP="009564DD">
            <w:pPr>
              <w:tabs>
                <w:tab w:val="left" w:pos="1212"/>
              </w:tabs>
              <w:jc w:val="both"/>
              <w:rPr>
                <w:sz w:val="40"/>
                <w:szCs w:val="40"/>
              </w:rPr>
            </w:pPr>
          </w:p>
        </w:tc>
      </w:tr>
    </w:tbl>
    <w:p w14:paraId="7DA00CA5" w14:textId="77777777" w:rsidR="002607FB" w:rsidRPr="00BC526F" w:rsidRDefault="002607FB" w:rsidP="009564DD">
      <w:pPr>
        <w:tabs>
          <w:tab w:val="left" w:pos="1212"/>
        </w:tabs>
        <w:jc w:val="both"/>
        <w:rPr>
          <w:b/>
          <w:bCs/>
          <w:sz w:val="40"/>
          <w:szCs w:val="40"/>
        </w:rPr>
      </w:pPr>
    </w:p>
    <w:p w14:paraId="50A35E4B" w14:textId="77777777" w:rsidR="002607FB" w:rsidRPr="00BC526F" w:rsidRDefault="002607FB" w:rsidP="009564DD">
      <w:pPr>
        <w:tabs>
          <w:tab w:val="left" w:pos="1212"/>
        </w:tabs>
        <w:jc w:val="both"/>
        <w:rPr>
          <w:b/>
          <w:bCs/>
          <w:sz w:val="40"/>
          <w:szCs w:val="40"/>
        </w:rPr>
      </w:pPr>
    </w:p>
    <w:p w14:paraId="7B8089FA" w14:textId="77777777" w:rsidR="007C1F08" w:rsidRDefault="007C1F08" w:rsidP="009564DD">
      <w:pPr>
        <w:tabs>
          <w:tab w:val="left" w:pos="1212"/>
        </w:tabs>
        <w:jc w:val="both"/>
        <w:rPr>
          <w:sz w:val="36"/>
          <w:szCs w:val="36"/>
        </w:rPr>
      </w:pPr>
    </w:p>
    <w:p w14:paraId="0624F100" w14:textId="61144BD4" w:rsidR="007C1F08" w:rsidRPr="00BB79FB" w:rsidRDefault="000B6485" w:rsidP="009564DD">
      <w:pPr>
        <w:tabs>
          <w:tab w:val="left" w:pos="1212"/>
        </w:tabs>
        <w:jc w:val="both"/>
        <w:rPr>
          <w:b/>
          <w:bCs/>
          <w:sz w:val="40"/>
          <w:szCs w:val="40"/>
        </w:rPr>
      </w:pPr>
      <w:r w:rsidRPr="00BB79FB">
        <w:rPr>
          <w:b/>
          <w:bCs/>
          <w:sz w:val="36"/>
          <w:szCs w:val="36"/>
        </w:rPr>
        <w:tab/>
      </w:r>
      <w:r w:rsidRPr="00BB79FB">
        <w:rPr>
          <w:b/>
          <w:bCs/>
          <w:sz w:val="36"/>
          <w:szCs w:val="36"/>
        </w:rPr>
        <w:tab/>
      </w:r>
      <w:r w:rsidRPr="00BB79FB">
        <w:rPr>
          <w:b/>
          <w:bCs/>
          <w:sz w:val="36"/>
          <w:szCs w:val="36"/>
        </w:rPr>
        <w:tab/>
      </w:r>
      <w:r w:rsidRPr="00BB79FB">
        <w:rPr>
          <w:b/>
          <w:bCs/>
          <w:sz w:val="36"/>
          <w:szCs w:val="36"/>
        </w:rPr>
        <w:tab/>
      </w:r>
      <w:r w:rsidRPr="00BB79FB">
        <w:rPr>
          <w:b/>
          <w:bCs/>
          <w:sz w:val="40"/>
          <w:szCs w:val="40"/>
        </w:rPr>
        <w:t>Shipping_Type</w:t>
      </w:r>
    </w:p>
    <w:tbl>
      <w:tblPr>
        <w:tblStyle w:val="TableGrid"/>
        <w:tblW w:w="0" w:type="auto"/>
        <w:tblLook w:val="04A0" w:firstRow="1" w:lastRow="0" w:firstColumn="1" w:lastColumn="0" w:noHBand="0" w:noVBand="1"/>
      </w:tblPr>
      <w:tblGrid>
        <w:gridCol w:w="2570"/>
        <w:gridCol w:w="2570"/>
        <w:gridCol w:w="2570"/>
        <w:gridCol w:w="2570"/>
      </w:tblGrid>
      <w:tr w:rsidR="00BB79FB" w14:paraId="3E81B2F0" w14:textId="77777777" w:rsidTr="00BB79FB">
        <w:tc>
          <w:tcPr>
            <w:tcW w:w="2570" w:type="dxa"/>
          </w:tcPr>
          <w:p w14:paraId="5B484FC4" w14:textId="4B39E0DC" w:rsidR="00BB79FB" w:rsidRPr="00BB79FB" w:rsidRDefault="00BB79FB" w:rsidP="009564DD">
            <w:pPr>
              <w:tabs>
                <w:tab w:val="left" w:pos="1212"/>
              </w:tabs>
              <w:jc w:val="both"/>
              <w:rPr>
                <w:b/>
                <w:bCs/>
                <w:sz w:val="36"/>
                <w:szCs w:val="36"/>
              </w:rPr>
            </w:pPr>
            <w:r w:rsidRPr="00BB79FB">
              <w:rPr>
                <w:b/>
                <w:bCs/>
                <w:sz w:val="36"/>
                <w:szCs w:val="36"/>
              </w:rPr>
              <w:t>S.NO</w:t>
            </w:r>
          </w:p>
        </w:tc>
        <w:tc>
          <w:tcPr>
            <w:tcW w:w="2570" w:type="dxa"/>
          </w:tcPr>
          <w:p w14:paraId="00290572" w14:textId="30E6C113" w:rsidR="00BB79FB" w:rsidRPr="00BB79FB" w:rsidRDefault="00BB79FB" w:rsidP="009564DD">
            <w:pPr>
              <w:tabs>
                <w:tab w:val="left" w:pos="1212"/>
              </w:tabs>
              <w:jc w:val="both"/>
              <w:rPr>
                <w:b/>
                <w:bCs/>
                <w:sz w:val="36"/>
                <w:szCs w:val="36"/>
              </w:rPr>
            </w:pPr>
            <w:r w:rsidRPr="00BB79FB">
              <w:rPr>
                <w:b/>
                <w:bCs/>
                <w:sz w:val="36"/>
                <w:szCs w:val="36"/>
              </w:rPr>
              <w:t>NAME</w:t>
            </w:r>
          </w:p>
        </w:tc>
        <w:tc>
          <w:tcPr>
            <w:tcW w:w="2570" w:type="dxa"/>
          </w:tcPr>
          <w:p w14:paraId="40C2A7D4" w14:textId="139D7F4C" w:rsidR="00BB79FB" w:rsidRPr="00BB79FB" w:rsidRDefault="00BB79FB" w:rsidP="009564DD">
            <w:pPr>
              <w:tabs>
                <w:tab w:val="left" w:pos="1212"/>
              </w:tabs>
              <w:ind w:firstLine="720"/>
              <w:jc w:val="both"/>
              <w:rPr>
                <w:b/>
                <w:bCs/>
                <w:sz w:val="36"/>
                <w:szCs w:val="36"/>
              </w:rPr>
            </w:pPr>
            <w:r w:rsidRPr="00BB79FB">
              <w:rPr>
                <w:b/>
                <w:bCs/>
                <w:sz w:val="36"/>
                <w:szCs w:val="36"/>
              </w:rPr>
              <w:t>TYPE</w:t>
            </w:r>
          </w:p>
        </w:tc>
        <w:tc>
          <w:tcPr>
            <w:tcW w:w="2570" w:type="dxa"/>
          </w:tcPr>
          <w:p w14:paraId="06AD3973" w14:textId="26B715C1" w:rsidR="00BB79FB" w:rsidRPr="00BB79FB" w:rsidRDefault="00BB79FB" w:rsidP="009564DD">
            <w:pPr>
              <w:tabs>
                <w:tab w:val="left" w:pos="1212"/>
              </w:tabs>
              <w:jc w:val="both"/>
              <w:rPr>
                <w:b/>
                <w:bCs/>
                <w:sz w:val="36"/>
                <w:szCs w:val="36"/>
              </w:rPr>
            </w:pPr>
            <w:r w:rsidRPr="00BB79FB">
              <w:rPr>
                <w:b/>
                <w:bCs/>
                <w:sz w:val="36"/>
                <w:szCs w:val="36"/>
              </w:rPr>
              <w:t>DESCRIPTION</w:t>
            </w:r>
          </w:p>
        </w:tc>
      </w:tr>
      <w:tr w:rsidR="00BB79FB" w14:paraId="0379FAD9" w14:textId="77777777" w:rsidTr="00BB79FB">
        <w:tc>
          <w:tcPr>
            <w:tcW w:w="2570" w:type="dxa"/>
          </w:tcPr>
          <w:p w14:paraId="10BA89F1" w14:textId="6DDCCFD4" w:rsidR="00BB79FB" w:rsidRDefault="00BB79FB" w:rsidP="009564DD">
            <w:pPr>
              <w:tabs>
                <w:tab w:val="left" w:pos="1212"/>
              </w:tabs>
              <w:jc w:val="both"/>
              <w:rPr>
                <w:sz w:val="36"/>
                <w:szCs w:val="36"/>
              </w:rPr>
            </w:pPr>
            <w:r>
              <w:rPr>
                <w:sz w:val="36"/>
                <w:szCs w:val="36"/>
              </w:rPr>
              <w:t>1</w:t>
            </w:r>
          </w:p>
        </w:tc>
        <w:tc>
          <w:tcPr>
            <w:tcW w:w="2570" w:type="dxa"/>
          </w:tcPr>
          <w:p w14:paraId="5F4A937A" w14:textId="679A1476" w:rsidR="00BB79FB" w:rsidRPr="0084076D" w:rsidRDefault="003D7A89" w:rsidP="009564DD">
            <w:pPr>
              <w:tabs>
                <w:tab w:val="left" w:pos="1212"/>
              </w:tabs>
              <w:jc w:val="both"/>
              <w:rPr>
                <w:sz w:val="36"/>
                <w:szCs w:val="36"/>
                <w:u w:val="single"/>
              </w:rPr>
            </w:pPr>
            <w:r w:rsidRPr="0084076D">
              <w:rPr>
                <w:sz w:val="36"/>
                <w:szCs w:val="36"/>
                <w:u w:val="single"/>
              </w:rPr>
              <w:t xml:space="preserve">Type of Shipping </w:t>
            </w:r>
          </w:p>
        </w:tc>
        <w:tc>
          <w:tcPr>
            <w:tcW w:w="2570" w:type="dxa"/>
          </w:tcPr>
          <w:p w14:paraId="4B08A09D" w14:textId="1600CBAC" w:rsidR="00BB79FB" w:rsidRDefault="003D7A89" w:rsidP="009564DD">
            <w:pPr>
              <w:tabs>
                <w:tab w:val="left" w:pos="1212"/>
              </w:tabs>
              <w:jc w:val="both"/>
              <w:rPr>
                <w:sz w:val="36"/>
                <w:szCs w:val="36"/>
              </w:rPr>
            </w:pPr>
            <w:r w:rsidRPr="001D3661">
              <w:rPr>
                <w:sz w:val="36"/>
                <w:szCs w:val="36"/>
              </w:rPr>
              <w:t>Varchar</w:t>
            </w:r>
          </w:p>
        </w:tc>
        <w:tc>
          <w:tcPr>
            <w:tcW w:w="2570" w:type="dxa"/>
          </w:tcPr>
          <w:p w14:paraId="25067317" w14:textId="5B565791" w:rsidR="00BB79FB" w:rsidRDefault="003D7A89" w:rsidP="009564DD">
            <w:pPr>
              <w:tabs>
                <w:tab w:val="left" w:pos="1212"/>
              </w:tabs>
              <w:jc w:val="both"/>
              <w:rPr>
                <w:sz w:val="36"/>
                <w:szCs w:val="36"/>
              </w:rPr>
            </w:pPr>
            <w:r w:rsidRPr="001D3661">
              <w:rPr>
                <w:sz w:val="36"/>
                <w:szCs w:val="36"/>
              </w:rPr>
              <w:t>Primary key to define type of shipping</w:t>
            </w:r>
          </w:p>
        </w:tc>
      </w:tr>
      <w:tr w:rsidR="00BB79FB" w14:paraId="0FA46193" w14:textId="77777777" w:rsidTr="00BB79FB">
        <w:tc>
          <w:tcPr>
            <w:tcW w:w="2570" w:type="dxa"/>
          </w:tcPr>
          <w:p w14:paraId="799900DD" w14:textId="1A6A4BC4" w:rsidR="00BB79FB" w:rsidRPr="0084076D" w:rsidRDefault="003D7A89" w:rsidP="009564DD">
            <w:pPr>
              <w:tabs>
                <w:tab w:val="left" w:pos="1212"/>
              </w:tabs>
              <w:jc w:val="both"/>
              <w:rPr>
                <w:sz w:val="36"/>
                <w:szCs w:val="36"/>
              </w:rPr>
            </w:pPr>
            <w:r w:rsidRPr="0084076D">
              <w:rPr>
                <w:sz w:val="36"/>
                <w:szCs w:val="36"/>
              </w:rPr>
              <w:t>2</w:t>
            </w:r>
          </w:p>
        </w:tc>
        <w:tc>
          <w:tcPr>
            <w:tcW w:w="2570" w:type="dxa"/>
          </w:tcPr>
          <w:p w14:paraId="7DC31AAA" w14:textId="5E4A07FC" w:rsidR="00BB79FB" w:rsidRDefault="003D7A89" w:rsidP="009564DD">
            <w:pPr>
              <w:tabs>
                <w:tab w:val="left" w:pos="1212"/>
              </w:tabs>
              <w:jc w:val="both"/>
              <w:rPr>
                <w:sz w:val="36"/>
                <w:szCs w:val="36"/>
              </w:rPr>
            </w:pPr>
            <w:r>
              <w:rPr>
                <w:sz w:val="36"/>
                <w:szCs w:val="36"/>
              </w:rPr>
              <w:t xml:space="preserve">Price </w:t>
            </w:r>
          </w:p>
        </w:tc>
        <w:tc>
          <w:tcPr>
            <w:tcW w:w="2570" w:type="dxa"/>
          </w:tcPr>
          <w:p w14:paraId="40E2D9AE" w14:textId="0232003B" w:rsidR="00BB79FB" w:rsidRDefault="006B1EFE" w:rsidP="009564DD">
            <w:pPr>
              <w:tabs>
                <w:tab w:val="left" w:pos="1212"/>
              </w:tabs>
              <w:jc w:val="both"/>
              <w:rPr>
                <w:sz w:val="36"/>
                <w:szCs w:val="36"/>
              </w:rPr>
            </w:pPr>
            <w:r>
              <w:rPr>
                <w:sz w:val="36"/>
                <w:szCs w:val="36"/>
              </w:rPr>
              <w:t xml:space="preserve">Double </w:t>
            </w:r>
          </w:p>
        </w:tc>
        <w:tc>
          <w:tcPr>
            <w:tcW w:w="2570" w:type="dxa"/>
          </w:tcPr>
          <w:p w14:paraId="59C5ADAB" w14:textId="77777777" w:rsidR="00BB79FB" w:rsidRDefault="00BB79FB" w:rsidP="009564DD">
            <w:pPr>
              <w:tabs>
                <w:tab w:val="left" w:pos="1212"/>
              </w:tabs>
              <w:jc w:val="both"/>
              <w:rPr>
                <w:sz w:val="36"/>
                <w:szCs w:val="36"/>
              </w:rPr>
            </w:pPr>
          </w:p>
        </w:tc>
      </w:tr>
      <w:tr w:rsidR="00BB79FB" w14:paraId="048261A8" w14:textId="77777777" w:rsidTr="00BB79FB">
        <w:tc>
          <w:tcPr>
            <w:tcW w:w="2570" w:type="dxa"/>
          </w:tcPr>
          <w:p w14:paraId="303FFFD2" w14:textId="48986085" w:rsidR="00BB79FB" w:rsidRDefault="003D7A89" w:rsidP="009564DD">
            <w:pPr>
              <w:tabs>
                <w:tab w:val="left" w:pos="1212"/>
              </w:tabs>
              <w:jc w:val="both"/>
              <w:rPr>
                <w:sz w:val="36"/>
                <w:szCs w:val="36"/>
              </w:rPr>
            </w:pPr>
            <w:r>
              <w:rPr>
                <w:sz w:val="36"/>
                <w:szCs w:val="36"/>
              </w:rPr>
              <w:t>3</w:t>
            </w:r>
          </w:p>
        </w:tc>
        <w:tc>
          <w:tcPr>
            <w:tcW w:w="2570" w:type="dxa"/>
          </w:tcPr>
          <w:p w14:paraId="2245F6B4" w14:textId="68FA2B72" w:rsidR="00BB79FB" w:rsidRDefault="003D7A89" w:rsidP="009564DD">
            <w:pPr>
              <w:tabs>
                <w:tab w:val="left" w:pos="1212"/>
              </w:tabs>
              <w:jc w:val="both"/>
              <w:rPr>
                <w:sz w:val="36"/>
                <w:szCs w:val="36"/>
              </w:rPr>
            </w:pPr>
            <w:r w:rsidRPr="001D3661">
              <w:rPr>
                <w:sz w:val="36"/>
                <w:szCs w:val="36"/>
              </w:rPr>
              <w:t>Approximate days for delivery</w:t>
            </w:r>
          </w:p>
        </w:tc>
        <w:tc>
          <w:tcPr>
            <w:tcW w:w="2570" w:type="dxa"/>
          </w:tcPr>
          <w:p w14:paraId="711621F1" w14:textId="2ED95FAA" w:rsidR="00BB79FB" w:rsidRDefault="00E62245" w:rsidP="009564DD">
            <w:pPr>
              <w:tabs>
                <w:tab w:val="left" w:pos="1212"/>
              </w:tabs>
              <w:jc w:val="both"/>
              <w:rPr>
                <w:sz w:val="36"/>
                <w:szCs w:val="36"/>
              </w:rPr>
            </w:pPr>
            <w:r>
              <w:rPr>
                <w:sz w:val="36"/>
                <w:szCs w:val="36"/>
              </w:rPr>
              <w:t>Integer</w:t>
            </w:r>
          </w:p>
        </w:tc>
        <w:tc>
          <w:tcPr>
            <w:tcW w:w="2570" w:type="dxa"/>
          </w:tcPr>
          <w:p w14:paraId="7921107C" w14:textId="77777777" w:rsidR="00BB79FB" w:rsidRDefault="00BB79FB" w:rsidP="009564DD">
            <w:pPr>
              <w:tabs>
                <w:tab w:val="left" w:pos="1212"/>
              </w:tabs>
              <w:jc w:val="both"/>
              <w:rPr>
                <w:sz w:val="36"/>
                <w:szCs w:val="36"/>
              </w:rPr>
            </w:pPr>
          </w:p>
        </w:tc>
      </w:tr>
    </w:tbl>
    <w:p w14:paraId="36EC34A2" w14:textId="77777777" w:rsidR="007C1F08" w:rsidRDefault="007C1F08" w:rsidP="009564DD">
      <w:pPr>
        <w:tabs>
          <w:tab w:val="left" w:pos="1212"/>
        </w:tabs>
        <w:jc w:val="both"/>
        <w:rPr>
          <w:sz w:val="36"/>
          <w:szCs w:val="36"/>
        </w:rPr>
      </w:pPr>
    </w:p>
    <w:p w14:paraId="48E94436" w14:textId="25CC828D" w:rsidR="007C1F08" w:rsidRPr="00D8014F" w:rsidRDefault="00A1670D" w:rsidP="009564DD">
      <w:pPr>
        <w:tabs>
          <w:tab w:val="left" w:pos="1212"/>
        </w:tabs>
        <w:jc w:val="both"/>
        <w:rPr>
          <w:b/>
          <w:bCs/>
          <w:sz w:val="40"/>
          <w:szCs w:val="40"/>
        </w:rPr>
      </w:pPr>
      <w:r w:rsidRPr="00D8014F">
        <w:rPr>
          <w:b/>
          <w:bCs/>
          <w:sz w:val="40"/>
          <w:szCs w:val="40"/>
        </w:rPr>
        <w:t>Credit_Card_Details</w:t>
      </w:r>
    </w:p>
    <w:tbl>
      <w:tblPr>
        <w:tblStyle w:val="TableGrid"/>
        <w:tblW w:w="0" w:type="auto"/>
        <w:tblLook w:val="04A0" w:firstRow="1" w:lastRow="0" w:firstColumn="1" w:lastColumn="0" w:noHBand="0" w:noVBand="1"/>
      </w:tblPr>
      <w:tblGrid>
        <w:gridCol w:w="2570"/>
        <w:gridCol w:w="2570"/>
        <w:gridCol w:w="2570"/>
        <w:gridCol w:w="2570"/>
      </w:tblGrid>
      <w:tr w:rsidR="00DA6683" w14:paraId="4F80798C" w14:textId="77777777" w:rsidTr="00DA6683">
        <w:tc>
          <w:tcPr>
            <w:tcW w:w="2570" w:type="dxa"/>
          </w:tcPr>
          <w:p w14:paraId="3C597748" w14:textId="09024B3E" w:rsidR="00DA6683" w:rsidRPr="00DD6EBA" w:rsidRDefault="000D15E3" w:rsidP="009564DD">
            <w:pPr>
              <w:tabs>
                <w:tab w:val="left" w:pos="1212"/>
              </w:tabs>
              <w:ind w:firstLine="720"/>
              <w:jc w:val="both"/>
              <w:rPr>
                <w:b/>
                <w:bCs/>
                <w:sz w:val="36"/>
                <w:szCs w:val="36"/>
              </w:rPr>
            </w:pPr>
            <w:r w:rsidRPr="00DD6EBA">
              <w:rPr>
                <w:b/>
                <w:bCs/>
                <w:sz w:val="36"/>
                <w:szCs w:val="36"/>
              </w:rPr>
              <w:t>S.NO</w:t>
            </w:r>
          </w:p>
        </w:tc>
        <w:tc>
          <w:tcPr>
            <w:tcW w:w="2570" w:type="dxa"/>
          </w:tcPr>
          <w:p w14:paraId="4F41E8F6" w14:textId="602B79A7" w:rsidR="00DA6683" w:rsidRPr="00DD6EBA" w:rsidRDefault="000D15E3" w:rsidP="009564DD">
            <w:pPr>
              <w:tabs>
                <w:tab w:val="left" w:pos="1212"/>
              </w:tabs>
              <w:ind w:firstLine="720"/>
              <w:jc w:val="both"/>
              <w:rPr>
                <w:b/>
                <w:bCs/>
                <w:sz w:val="36"/>
                <w:szCs w:val="36"/>
              </w:rPr>
            </w:pPr>
            <w:r w:rsidRPr="00DD6EBA">
              <w:rPr>
                <w:b/>
                <w:bCs/>
                <w:sz w:val="36"/>
                <w:szCs w:val="36"/>
              </w:rPr>
              <w:t>NAME</w:t>
            </w:r>
          </w:p>
        </w:tc>
        <w:tc>
          <w:tcPr>
            <w:tcW w:w="2570" w:type="dxa"/>
          </w:tcPr>
          <w:p w14:paraId="2E92FD1C" w14:textId="5CBF2127" w:rsidR="00DA6683" w:rsidRPr="00DD6EBA" w:rsidRDefault="000D15E3" w:rsidP="009564DD">
            <w:pPr>
              <w:tabs>
                <w:tab w:val="left" w:pos="1212"/>
              </w:tabs>
              <w:ind w:firstLine="720"/>
              <w:jc w:val="both"/>
              <w:rPr>
                <w:b/>
                <w:bCs/>
                <w:sz w:val="36"/>
                <w:szCs w:val="36"/>
              </w:rPr>
            </w:pPr>
            <w:r w:rsidRPr="00DD6EBA">
              <w:rPr>
                <w:b/>
                <w:bCs/>
                <w:sz w:val="36"/>
                <w:szCs w:val="36"/>
              </w:rPr>
              <w:t xml:space="preserve">TYPE </w:t>
            </w:r>
          </w:p>
        </w:tc>
        <w:tc>
          <w:tcPr>
            <w:tcW w:w="2570" w:type="dxa"/>
          </w:tcPr>
          <w:p w14:paraId="5804E98C" w14:textId="6E23EB20" w:rsidR="00DA6683" w:rsidRPr="00DD6EBA" w:rsidRDefault="000D15E3" w:rsidP="009564DD">
            <w:pPr>
              <w:tabs>
                <w:tab w:val="left" w:pos="1212"/>
              </w:tabs>
              <w:jc w:val="both"/>
              <w:rPr>
                <w:b/>
                <w:bCs/>
                <w:sz w:val="36"/>
                <w:szCs w:val="36"/>
              </w:rPr>
            </w:pPr>
            <w:r w:rsidRPr="00DD6EBA">
              <w:rPr>
                <w:b/>
                <w:bCs/>
                <w:sz w:val="36"/>
                <w:szCs w:val="36"/>
              </w:rPr>
              <w:t>DESCRIPTION</w:t>
            </w:r>
          </w:p>
        </w:tc>
      </w:tr>
      <w:tr w:rsidR="00DA6683" w14:paraId="6A898DFB" w14:textId="77777777" w:rsidTr="00DA6683">
        <w:tc>
          <w:tcPr>
            <w:tcW w:w="2570" w:type="dxa"/>
          </w:tcPr>
          <w:p w14:paraId="0EC3D9F6" w14:textId="73002F9F" w:rsidR="00DA6683" w:rsidRPr="001250F5" w:rsidRDefault="000D15E3" w:rsidP="009564DD">
            <w:pPr>
              <w:tabs>
                <w:tab w:val="left" w:pos="1212"/>
              </w:tabs>
              <w:jc w:val="both"/>
              <w:rPr>
                <w:sz w:val="36"/>
                <w:szCs w:val="36"/>
              </w:rPr>
            </w:pPr>
            <w:r w:rsidRPr="001250F5">
              <w:rPr>
                <w:sz w:val="36"/>
                <w:szCs w:val="36"/>
              </w:rPr>
              <w:t>1</w:t>
            </w:r>
          </w:p>
        </w:tc>
        <w:tc>
          <w:tcPr>
            <w:tcW w:w="2570" w:type="dxa"/>
          </w:tcPr>
          <w:p w14:paraId="0A8D6DA4" w14:textId="29504C8B" w:rsidR="00DA6683" w:rsidRPr="00536CF9" w:rsidRDefault="00536CF9" w:rsidP="009564DD">
            <w:pPr>
              <w:tabs>
                <w:tab w:val="left" w:pos="1212"/>
              </w:tabs>
              <w:jc w:val="both"/>
              <w:rPr>
                <w:sz w:val="36"/>
                <w:szCs w:val="36"/>
                <w:u w:val="single"/>
              </w:rPr>
            </w:pPr>
            <w:r w:rsidRPr="00536CF9">
              <w:rPr>
                <w:sz w:val="36"/>
                <w:szCs w:val="36"/>
                <w:u w:val="single"/>
              </w:rPr>
              <w:t xml:space="preserve">credit user name </w:t>
            </w:r>
          </w:p>
        </w:tc>
        <w:tc>
          <w:tcPr>
            <w:tcW w:w="2570" w:type="dxa"/>
          </w:tcPr>
          <w:p w14:paraId="6EB3D3B0" w14:textId="529190EA" w:rsidR="00DA6683" w:rsidRPr="001250F5" w:rsidRDefault="00CC1FE6" w:rsidP="009564DD">
            <w:pPr>
              <w:tabs>
                <w:tab w:val="left" w:pos="1212"/>
              </w:tabs>
              <w:jc w:val="both"/>
              <w:rPr>
                <w:sz w:val="36"/>
                <w:szCs w:val="36"/>
              </w:rPr>
            </w:pPr>
            <w:r w:rsidRPr="001250F5">
              <w:rPr>
                <w:sz w:val="36"/>
                <w:szCs w:val="36"/>
              </w:rPr>
              <w:t>V</w:t>
            </w:r>
            <w:r w:rsidR="00DD6EBA" w:rsidRPr="001250F5">
              <w:rPr>
                <w:sz w:val="36"/>
                <w:szCs w:val="36"/>
              </w:rPr>
              <w:t>a</w:t>
            </w:r>
            <w:r w:rsidRPr="001250F5">
              <w:rPr>
                <w:sz w:val="36"/>
                <w:szCs w:val="36"/>
              </w:rPr>
              <w:t xml:space="preserve">rchar </w:t>
            </w:r>
          </w:p>
        </w:tc>
        <w:tc>
          <w:tcPr>
            <w:tcW w:w="2570" w:type="dxa"/>
          </w:tcPr>
          <w:p w14:paraId="03CD001A" w14:textId="103F8D64" w:rsidR="00DA6683" w:rsidRPr="001250F5" w:rsidRDefault="00CC1FE6" w:rsidP="009564DD">
            <w:pPr>
              <w:tabs>
                <w:tab w:val="left" w:pos="1212"/>
              </w:tabs>
              <w:jc w:val="both"/>
              <w:rPr>
                <w:sz w:val="36"/>
                <w:szCs w:val="36"/>
              </w:rPr>
            </w:pPr>
            <w:r w:rsidRPr="001250F5">
              <w:rPr>
                <w:sz w:val="36"/>
                <w:szCs w:val="36"/>
              </w:rPr>
              <w:t xml:space="preserve">Primary key for </w:t>
            </w:r>
            <w:r w:rsidR="00084744" w:rsidRPr="001250F5">
              <w:rPr>
                <w:sz w:val="36"/>
                <w:szCs w:val="36"/>
              </w:rPr>
              <w:t>customer identification</w:t>
            </w:r>
          </w:p>
        </w:tc>
      </w:tr>
      <w:tr w:rsidR="00DA6683" w14:paraId="1D21AF27" w14:textId="77777777" w:rsidTr="00DA6683">
        <w:tc>
          <w:tcPr>
            <w:tcW w:w="2570" w:type="dxa"/>
          </w:tcPr>
          <w:p w14:paraId="3A18BA4A" w14:textId="711FF910" w:rsidR="00DA6683" w:rsidRPr="001250F5" w:rsidRDefault="00084744" w:rsidP="009564DD">
            <w:pPr>
              <w:tabs>
                <w:tab w:val="left" w:pos="1212"/>
              </w:tabs>
              <w:jc w:val="both"/>
              <w:rPr>
                <w:sz w:val="40"/>
                <w:szCs w:val="40"/>
              </w:rPr>
            </w:pPr>
            <w:r w:rsidRPr="001250F5">
              <w:rPr>
                <w:sz w:val="40"/>
                <w:szCs w:val="40"/>
              </w:rPr>
              <w:t>2</w:t>
            </w:r>
          </w:p>
        </w:tc>
        <w:tc>
          <w:tcPr>
            <w:tcW w:w="2570" w:type="dxa"/>
          </w:tcPr>
          <w:p w14:paraId="61AF7622" w14:textId="41F36D1C" w:rsidR="00DA6683" w:rsidRPr="001250F5" w:rsidRDefault="00084744" w:rsidP="009564DD">
            <w:pPr>
              <w:tabs>
                <w:tab w:val="left" w:pos="1212"/>
              </w:tabs>
              <w:jc w:val="both"/>
              <w:rPr>
                <w:sz w:val="40"/>
                <w:szCs w:val="40"/>
              </w:rPr>
            </w:pPr>
            <w:r w:rsidRPr="001250F5">
              <w:rPr>
                <w:sz w:val="40"/>
                <w:szCs w:val="40"/>
              </w:rPr>
              <w:t>Credit card number</w:t>
            </w:r>
          </w:p>
        </w:tc>
        <w:tc>
          <w:tcPr>
            <w:tcW w:w="2570" w:type="dxa"/>
          </w:tcPr>
          <w:p w14:paraId="2353DA9C" w14:textId="4D333195" w:rsidR="00DA6683" w:rsidRPr="001250F5" w:rsidRDefault="00D24D60" w:rsidP="009564DD">
            <w:pPr>
              <w:tabs>
                <w:tab w:val="left" w:pos="1212"/>
              </w:tabs>
              <w:jc w:val="both"/>
              <w:rPr>
                <w:sz w:val="40"/>
                <w:szCs w:val="40"/>
              </w:rPr>
            </w:pPr>
            <w:r w:rsidRPr="001250F5">
              <w:rPr>
                <w:sz w:val="40"/>
                <w:szCs w:val="40"/>
              </w:rPr>
              <w:t>varchar</w:t>
            </w:r>
          </w:p>
        </w:tc>
        <w:tc>
          <w:tcPr>
            <w:tcW w:w="2570" w:type="dxa"/>
          </w:tcPr>
          <w:p w14:paraId="62F6477F" w14:textId="77777777" w:rsidR="00DA6683" w:rsidRPr="001250F5" w:rsidRDefault="00DA6683" w:rsidP="009564DD">
            <w:pPr>
              <w:tabs>
                <w:tab w:val="left" w:pos="1212"/>
              </w:tabs>
              <w:jc w:val="both"/>
              <w:rPr>
                <w:sz w:val="40"/>
                <w:szCs w:val="40"/>
              </w:rPr>
            </w:pPr>
          </w:p>
        </w:tc>
      </w:tr>
      <w:tr w:rsidR="00DA6683" w14:paraId="50125033" w14:textId="77777777" w:rsidTr="00DA6683">
        <w:tc>
          <w:tcPr>
            <w:tcW w:w="2570" w:type="dxa"/>
          </w:tcPr>
          <w:p w14:paraId="304920BE" w14:textId="4001FABE" w:rsidR="00DA6683" w:rsidRPr="001250F5" w:rsidRDefault="00D24D60" w:rsidP="009564DD">
            <w:pPr>
              <w:tabs>
                <w:tab w:val="left" w:pos="1212"/>
              </w:tabs>
              <w:jc w:val="both"/>
              <w:rPr>
                <w:sz w:val="40"/>
                <w:szCs w:val="40"/>
              </w:rPr>
            </w:pPr>
            <w:r w:rsidRPr="001250F5">
              <w:rPr>
                <w:sz w:val="40"/>
                <w:szCs w:val="40"/>
              </w:rPr>
              <w:t>3</w:t>
            </w:r>
          </w:p>
        </w:tc>
        <w:tc>
          <w:tcPr>
            <w:tcW w:w="2570" w:type="dxa"/>
          </w:tcPr>
          <w:p w14:paraId="0079EDFF" w14:textId="414B6E36" w:rsidR="00DA6683" w:rsidRPr="001250F5" w:rsidRDefault="0012539B" w:rsidP="009564DD">
            <w:pPr>
              <w:tabs>
                <w:tab w:val="left" w:pos="1212"/>
              </w:tabs>
              <w:jc w:val="both"/>
              <w:rPr>
                <w:sz w:val="40"/>
                <w:szCs w:val="40"/>
              </w:rPr>
            </w:pPr>
            <w:r w:rsidRPr="001250F5">
              <w:rPr>
                <w:sz w:val="40"/>
                <w:szCs w:val="40"/>
              </w:rPr>
              <w:t>Card type</w:t>
            </w:r>
          </w:p>
        </w:tc>
        <w:tc>
          <w:tcPr>
            <w:tcW w:w="2570" w:type="dxa"/>
          </w:tcPr>
          <w:p w14:paraId="60AC025D" w14:textId="3F1AACA2" w:rsidR="00DA6683" w:rsidRPr="001250F5" w:rsidRDefault="0012539B" w:rsidP="009564DD">
            <w:pPr>
              <w:tabs>
                <w:tab w:val="left" w:pos="1212"/>
              </w:tabs>
              <w:jc w:val="both"/>
              <w:rPr>
                <w:sz w:val="40"/>
                <w:szCs w:val="40"/>
              </w:rPr>
            </w:pPr>
            <w:r w:rsidRPr="001250F5">
              <w:rPr>
                <w:sz w:val="40"/>
                <w:szCs w:val="40"/>
              </w:rPr>
              <w:t xml:space="preserve">Varchar </w:t>
            </w:r>
          </w:p>
        </w:tc>
        <w:tc>
          <w:tcPr>
            <w:tcW w:w="2570" w:type="dxa"/>
          </w:tcPr>
          <w:p w14:paraId="41E38280" w14:textId="17930800" w:rsidR="00DA6683" w:rsidRPr="001250F5" w:rsidRDefault="0012539B" w:rsidP="009564DD">
            <w:pPr>
              <w:tabs>
                <w:tab w:val="left" w:pos="1212"/>
              </w:tabs>
              <w:jc w:val="both"/>
              <w:rPr>
                <w:sz w:val="40"/>
                <w:szCs w:val="40"/>
              </w:rPr>
            </w:pPr>
            <w:r w:rsidRPr="001250F5">
              <w:rPr>
                <w:sz w:val="40"/>
                <w:szCs w:val="40"/>
              </w:rPr>
              <w:t>Master card,</w:t>
            </w:r>
            <w:r w:rsidR="00790F04" w:rsidRPr="001250F5">
              <w:rPr>
                <w:sz w:val="40"/>
                <w:szCs w:val="40"/>
              </w:rPr>
              <w:t xml:space="preserve"> </w:t>
            </w:r>
            <w:r w:rsidRPr="001250F5">
              <w:rPr>
                <w:sz w:val="40"/>
                <w:szCs w:val="40"/>
              </w:rPr>
              <w:t>visa</w:t>
            </w:r>
            <w:r w:rsidR="00790F04" w:rsidRPr="001250F5">
              <w:rPr>
                <w:sz w:val="40"/>
                <w:szCs w:val="40"/>
              </w:rPr>
              <w:t>, discover</w:t>
            </w:r>
          </w:p>
        </w:tc>
      </w:tr>
      <w:tr w:rsidR="00DA6683" w14:paraId="67039D3D" w14:textId="77777777" w:rsidTr="00DA6683">
        <w:tc>
          <w:tcPr>
            <w:tcW w:w="2570" w:type="dxa"/>
          </w:tcPr>
          <w:p w14:paraId="699B9D5A" w14:textId="03FC3C77" w:rsidR="00DA6683" w:rsidRPr="001250F5" w:rsidRDefault="00790F04" w:rsidP="009564DD">
            <w:pPr>
              <w:tabs>
                <w:tab w:val="left" w:pos="1212"/>
              </w:tabs>
              <w:jc w:val="both"/>
              <w:rPr>
                <w:sz w:val="40"/>
                <w:szCs w:val="40"/>
              </w:rPr>
            </w:pPr>
            <w:r w:rsidRPr="001250F5">
              <w:rPr>
                <w:sz w:val="40"/>
                <w:szCs w:val="40"/>
              </w:rPr>
              <w:t>4</w:t>
            </w:r>
          </w:p>
        </w:tc>
        <w:tc>
          <w:tcPr>
            <w:tcW w:w="2570" w:type="dxa"/>
          </w:tcPr>
          <w:p w14:paraId="11F063F5" w14:textId="65F5954C" w:rsidR="00DA6683" w:rsidRPr="001250F5" w:rsidRDefault="00790F04" w:rsidP="009564DD">
            <w:pPr>
              <w:tabs>
                <w:tab w:val="left" w:pos="1212"/>
              </w:tabs>
              <w:jc w:val="both"/>
              <w:rPr>
                <w:sz w:val="40"/>
                <w:szCs w:val="40"/>
              </w:rPr>
            </w:pPr>
            <w:r w:rsidRPr="001250F5">
              <w:rPr>
                <w:sz w:val="40"/>
                <w:szCs w:val="40"/>
              </w:rPr>
              <w:t xml:space="preserve">CVV number </w:t>
            </w:r>
          </w:p>
        </w:tc>
        <w:tc>
          <w:tcPr>
            <w:tcW w:w="2570" w:type="dxa"/>
          </w:tcPr>
          <w:p w14:paraId="4E3774D0" w14:textId="705AB5BF" w:rsidR="00DA6683" w:rsidRPr="001250F5" w:rsidRDefault="0077316E" w:rsidP="009564DD">
            <w:pPr>
              <w:tabs>
                <w:tab w:val="left" w:pos="1212"/>
              </w:tabs>
              <w:jc w:val="both"/>
              <w:rPr>
                <w:sz w:val="40"/>
                <w:szCs w:val="40"/>
              </w:rPr>
            </w:pPr>
            <w:r w:rsidRPr="001250F5">
              <w:rPr>
                <w:sz w:val="40"/>
                <w:szCs w:val="40"/>
              </w:rPr>
              <w:t>Integer</w:t>
            </w:r>
          </w:p>
        </w:tc>
        <w:tc>
          <w:tcPr>
            <w:tcW w:w="2570" w:type="dxa"/>
          </w:tcPr>
          <w:p w14:paraId="40891BFD" w14:textId="239BDB66" w:rsidR="00DA6683" w:rsidRPr="001250F5" w:rsidRDefault="0077316E" w:rsidP="009564DD">
            <w:pPr>
              <w:tabs>
                <w:tab w:val="left" w:pos="1212"/>
              </w:tabs>
              <w:jc w:val="both"/>
              <w:rPr>
                <w:sz w:val="40"/>
                <w:szCs w:val="40"/>
              </w:rPr>
            </w:pPr>
            <w:r w:rsidRPr="001250F5">
              <w:rPr>
                <w:sz w:val="36"/>
                <w:szCs w:val="36"/>
              </w:rPr>
              <w:t>Number present on the back of the card for extra security</w:t>
            </w:r>
          </w:p>
        </w:tc>
      </w:tr>
      <w:tr w:rsidR="00DA6683" w14:paraId="71DC67A7" w14:textId="77777777" w:rsidTr="00DA6683">
        <w:tc>
          <w:tcPr>
            <w:tcW w:w="2570" w:type="dxa"/>
          </w:tcPr>
          <w:p w14:paraId="10B40F52" w14:textId="2D3CA5C2" w:rsidR="00DA6683" w:rsidRPr="001250F5" w:rsidRDefault="0077316E" w:rsidP="009564DD">
            <w:pPr>
              <w:tabs>
                <w:tab w:val="left" w:pos="1212"/>
              </w:tabs>
              <w:jc w:val="both"/>
              <w:rPr>
                <w:sz w:val="40"/>
                <w:szCs w:val="40"/>
              </w:rPr>
            </w:pPr>
            <w:r w:rsidRPr="001250F5">
              <w:rPr>
                <w:sz w:val="40"/>
                <w:szCs w:val="40"/>
              </w:rPr>
              <w:t>5</w:t>
            </w:r>
          </w:p>
        </w:tc>
        <w:tc>
          <w:tcPr>
            <w:tcW w:w="2570" w:type="dxa"/>
          </w:tcPr>
          <w:p w14:paraId="66BC6E51" w14:textId="310CD30D" w:rsidR="00DA6683" w:rsidRPr="001250F5" w:rsidRDefault="0077316E" w:rsidP="009564DD">
            <w:pPr>
              <w:tabs>
                <w:tab w:val="left" w:pos="1212"/>
              </w:tabs>
              <w:jc w:val="both"/>
              <w:rPr>
                <w:sz w:val="40"/>
                <w:szCs w:val="40"/>
              </w:rPr>
            </w:pPr>
            <w:r w:rsidRPr="001250F5">
              <w:rPr>
                <w:sz w:val="40"/>
                <w:szCs w:val="40"/>
              </w:rPr>
              <w:t xml:space="preserve">Expiry Date </w:t>
            </w:r>
          </w:p>
        </w:tc>
        <w:tc>
          <w:tcPr>
            <w:tcW w:w="2570" w:type="dxa"/>
          </w:tcPr>
          <w:p w14:paraId="65E0F5BC" w14:textId="44C9CCC0" w:rsidR="00DA6683" w:rsidRPr="001250F5" w:rsidRDefault="0077316E" w:rsidP="009564DD">
            <w:pPr>
              <w:tabs>
                <w:tab w:val="left" w:pos="1212"/>
              </w:tabs>
              <w:jc w:val="both"/>
              <w:rPr>
                <w:sz w:val="40"/>
                <w:szCs w:val="40"/>
              </w:rPr>
            </w:pPr>
            <w:r w:rsidRPr="001250F5">
              <w:rPr>
                <w:sz w:val="40"/>
                <w:szCs w:val="40"/>
              </w:rPr>
              <w:t>Date</w:t>
            </w:r>
          </w:p>
        </w:tc>
        <w:tc>
          <w:tcPr>
            <w:tcW w:w="2570" w:type="dxa"/>
          </w:tcPr>
          <w:p w14:paraId="0240251C" w14:textId="77777777" w:rsidR="00DA6683" w:rsidRPr="001250F5" w:rsidRDefault="00DA6683" w:rsidP="009564DD">
            <w:pPr>
              <w:tabs>
                <w:tab w:val="left" w:pos="1212"/>
              </w:tabs>
              <w:jc w:val="both"/>
              <w:rPr>
                <w:sz w:val="40"/>
                <w:szCs w:val="40"/>
              </w:rPr>
            </w:pPr>
          </w:p>
        </w:tc>
      </w:tr>
      <w:tr w:rsidR="00DA6683" w14:paraId="47FF96B2" w14:textId="77777777" w:rsidTr="00DA6683">
        <w:tc>
          <w:tcPr>
            <w:tcW w:w="2570" w:type="dxa"/>
          </w:tcPr>
          <w:p w14:paraId="2F8172A0" w14:textId="0CC0AEB4" w:rsidR="00DA6683" w:rsidRPr="001250F5" w:rsidRDefault="0077316E" w:rsidP="009564DD">
            <w:pPr>
              <w:tabs>
                <w:tab w:val="left" w:pos="1212"/>
              </w:tabs>
              <w:jc w:val="both"/>
              <w:rPr>
                <w:sz w:val="40"/>
                <w:szCs w:val="40"/>
              </w:rPr>
            </w:pPr>
            <w:r w:rsidRPr="001250F5">
              <w:rPr>
                <w:sz w:val="40"/>
                <w:szCs w:val="40"/>
              </w:rPr>
              <w:t>6</w:t>
            </w:r>
          </w:p>
        </w:tc>
        <w:tc>
          <w:tcPr>
            <w:tcW w:w="2570" w:type="dxa"/>
          </w:tcPr>
          <w:p w14:paraId="14171F65" w14:textId="45454481" w:rsidR="00DA6683" w:rsidRPr="001250F5" w:rsidRDefault="0077316E" w:rsidP="009564DD">
            <w:pPr>
              <w:tabs>
                <w:tab w:val="left" w:pos="1212"/>
              </w:tabs>
              <w:jc w:val="both"/>
              <w:rPr>
                <w:sz w:val="40"/>
                <w:szCs w:val="40"/>
              </w:rPr>
            </w:pPr>
            <w:r w:rsidRPr="001250F5">
              <w:rPr>
                <w:sz w:val="40"/>
                <w:szCs w:val="40"/>
              </w:rPr>
              <w:t>User</w:t>
            </w:r>
            <w:r w:rsidR="0003193E" w:rsidRPr="001250F5">
              <w:rPr>
                <w:sz w:val="40"/>
                <w:szCs w:val="40"/>
              </w:rPr>
              <w:t>ID</w:t>
            </w:r>
          </w:p>
        </w:tc>
        <w:tc>
          <w:tcPr>
            <w:tcW w:w="2570" w:type="dxa"/>
          </w:tcPr>
          <w:p w14:paraId="561C332B" w14:textId="70908861" w:rsidR="00DA6683" w:rsidRPr="001250F5" w:rsidRDefault="0003193E" w:rsidP="009564DD">
            <w:pPr>
              <w:tabs>
                <w:tab w:val="left" w:pos="1212"/>
              </w:tabs>
              <w:jc w:val="both"/>
              <w:rPr>
                <w:sz w:val="40"/>
                <w:szCs w:val="40"/>
              </w:rPr>
            </w:pPr>
            <w:r w:rsidRPr="001250F5">
              <w:rPr>
                <w:sz w:val="40"/>
                <w:szCs w:val="40"/>
              </w:rPr>
              <w:t>Varchar</w:t>
            </w:r>
          </w:p>
        </w:tc>
        <w:tc>
          <w:tcPr>
            <w:tcW w:w="2570" w:type="dxa"/>
          </w:tcPr>
          <w:p w14:paraId="12E3CB6C" w14:textId="13974597" w:rsidR="00DA6683" w:rsidRPr="001250F5" w:rsidRDefault="001250F5" w:rsidP="009564DD">
            <w:pPr>
              <w:tabs>
                <w:tab w:val="left" w:pos="1212"/>
              </w:tabs>
              <w:jc w:val="both"/>
              <w:rPr>
                <w:sz w:val="40"/>
                <w:szCs w:val="40"/>
              </w:rPr>
            </w:pPr>
            <w:r w:rsidRPr="001250F5">
              <w:rPr>
                <w:sz w:val="36"/>
                <w:szCs w:val="36"/>
              </w:rPr>
              <w:t>Foreign key to Customer</w:t>
            </w:r>
          </w:p>
        </w:tc>
      </w:tr>
    </w:tbl>
    <w:p w14:paraId="42F96739" w14:textId="77777777" w:rsidR="007C1F08" w:rsidRPr="00D8014F" w:rsidRDefault="007C1F08" w:rsidP="009564DD">
      <w:pPr>
        <w:tabs>
          <w:tab w:val="left" w:pos="1212"/>
        </w:tabs>
        <w:jc w:val="both"/>
        <w:rPr>
          <w:b/>
          <w:bCs/>
          <w:sz w:val="40"/>
          <w:szCs w:val="40"/>
        </w:rPr>
      </w:pPr>
    </w:p>
    <w:p w14:paraId="47F0D200" w14:textId="77777777" w:rsidR="005571C6" w:rsidRDefault="005571C6" w:rsidP="009564DD">
      <w:pPr>
        <w:tabs>
          <w:tab w:val="left" w:pos="1212"/>
        </w:tabs>
        <w:jc w:val="both"/>
        <w:rPr>
          <w:sz w:val="36"/>
          <w:szCs w:val="36"/>
        </w:rPr>
      </w:pPr>
    </w:p>
    <w:p w14:paraId="4C356064" w14:textId="77777777" w:rsidR="005571C6" w:rsidRDefault="005571C6" w:rsidP="009564DD">
      <w:pPr>
        <w:tabs>
          <w:tab w:val="left" w:pos="1212"/>
        </w:tabs>
        <w:jc w:val="both"/>
        <w:rPr>
          <w:sz w:val="36"/>
          <w:szCs w:val="36"/>
        </w:rPr>
      </w:pPr>
    </w:p>
    <w:p w14:paraId="2701200C" w14:textId="77777777" w:rsidR="005571C6" w:rsidRPr="005571C6" w:rsidRDefault="005571C6" w:rsidP="009564DD">
      <w:pPr>
        <w:tabs>
          <w:tab w:val="left" w:pos="1212"/>
        </w:tabs>
        <w:jc w:val="both"/>
        <w:rPr>
          <w:b/>
          <w:bCs/>
          <w:sz w:val="40"/>
          <w:szCs w:val="40"/>
        </w:rPr>
      </w:pPr>
    </w:p>
    <w:p w14:paraId="71D3B747" w14:textId="1E77C6DB" w:rsidR="005571C6" w:rsidRDefault="00BC5A97" w:rsidP="009564DD">
      <w:pPr>
        <w:tabs>
          <w:tab w:val="left" w:pos="1212"/>
        </w:tabs>
        <w:jc w:val="both"/>
        <w:rPr>
          <w:b/>
          <w:bCs/>
          <w:sz w:val="40"/>
          <w:szCs w:val="40"/>
        </w:rPr>
      </w:pPr>
      <w:r>
        <w:rPr>
          <w:b/>
          <w:bCs/>
          <w:sz w:val="40"/>
          <w:szCs w:val="40"/>
        </w:rPr>
        <w:tab/>
      </w:r>
      <w:r>
        <w:rPr>
          <w:b/>
          <w:bCs/>
          <w:sz w:val="40"/>
          <w:szCs w:val="40"/>
        </w:rPr>
        <w:tab/>
      </w:r>
      <w:r>
        <w:rPr>
          <w:b/>
          <w:bCs/>
          <w:sz w:val="40"/>
          <w:szCs w:val="40"/>
        </w:rPr>
        <w:tab/>
      </w:r>
      <w:r w:rsidR="001D3661" w:rsidRPr="005571C6">
        <w:rPr>
          <w:b/>
          <w:bCs/>
          <w:sz w:val="40"/>
          <w:szCs w:val="40"/>
        </w:rPr>
        <w:t xml:space="preserve">Book_Review </w:t>
      </w:r>
    </w:p>
    <w:tbl>
      <w:tblPr>
        <w:tblStyle w:val="TableGrid"/>
        <w:tblW w:w="0" w:type="auto"/>
        <w:tblLook w:val="04A0" w:firstRow="1" w:lastRow="0" w:firstColumn="1" w:lastColumn="0" w:noHBand="0" w:noVBand="1"/>
      </w:tblPr>
      <w:tblGrid>
        <w:gridCol w:w="2570"/>
        <w:gridCol w:w="2570"/>
        <w:gridCol w:w="2570"/>
        <w:gridCol w:w="2570"/>
      </w:tblGrid>
      <w:tr w:rsidR="00232014" w14:paraId="040012CC" w14:textId="77777777" w:rsidTr="00232014">
        <w:tc>
          <w:tcPr>
            <w:tcW w:w="2570" w:type="dxa"/>
          </w:tcPr>
          <w:p w14:paraId="597C563E" w14:textId="0157EDE9" w:rsidR="00232014" w:rsidRDefault="00232014" w:rsidP="009564DD">
            <w:pPr>
              <w:tabs>
                <w:tab w:val="left" w:pos="1212"/>
              </w:tabs>
              <w:ind w:firstLine="720"/>
              <w:jc w:val="both"/>
              <w:rPr>
                <w:b/>
                <w:bCs/>
                <w:sz w:val="40"/>
                <w:szCs w:val="40"/>
              </w:rPr>
            </w:pPr>
            <w:r>
              <w:rPr>
                <w:b/>
                <w:bCs/>
                <w:sz w:val="40"/>
                <w:szCs w:val="40"/>
              </w:rPr>
              <w:t>S.NO</w:t>
            </w:r>
          </w:p>
        </w:tc>
        <w:tc>
          <w:tcPr>
            <w:tcW w:w="2570" w:type="dxa"/>
          </w:tcPr>
          <w:p w14:paraId="12055DA5" w14:textId="4D44F174" w:rsidR="00232014" w:rsidRDefault="00232014" w:rsidP="009564DD">
            <w:pPr>
              <w:tabs>
                <w:tab w:val="left" w:pos="1212"/>
              </w:tabs>
              <w:ind w:firstLine="720"/>
              <w:jc w:val="both"/>
              <w:rPr>
                <w:b/>
                <w:bCs/>
                <w:sz w:val="40"/>
                <w:szCs w:val="40"/>
              </w:rPr>
            </w:pPr>
            <w:r>
              <w:rPr>
                <w:b/>
                <w:bCs/>
                <w:sz w:val="40"/>
                <w:szCs w:val="40"/>
              </w:rPr>
              <w:t>NAME</w:t>
            </w:r>
          </w:p>
        </w:tc>
        <w:tc>
          <w:tcPr>
            <w:tcW w:w="2570" w:type="dxa"/>
          </w:tcPr>
          <w:p w14:paraId="72E6439A" w14:textId="5ED69309" w:rsidR="00232014" w:rsidRDefault="00232014" w:rsidP="009564DD">
            <w:pPr>
              <w:tabs>
                <w:tab w:val="left" w:pos="1212"/>
              </w:tabs>
              <w:ind w:firstLine="720"/>
              <w:jc w:val="both"/>
              <w:rPr>
                <w:b/>
                <w:bCs/>
                <w:sz w:val="40"/>
                <w:szCs w:val="40"/>
              </w:rPr>
            </w:pPr>
            <w:r>
              <w:rPr>
                <w:b/>
                <w:bCs/>
                <w:sz w:val="40"/>
                <w:szCs w:val="40"/>
              </w:rPr>
              <w:t>TYPE</w:t>
            </w:r>
          </w:p>
        </w:tc>
        <w:tc>
          <w:tcPr>
            <w:tcW w:w="2570" w:type="dxa"/>
          </w:tcPr>
          <w:p w14:paraId="06BC61C9" w14:textId="0CC43333" w:rsidR="00232014" w:rsidRDefault="009C6E17" w:rsidP="009564DD">
            <w:pPr>
              <w:tabs>
                <w:tab w:val="left" w:pos="1212"/>
              </w:tabs>
              <w:jc w:val="both"/>
              <w:rPr>
                <w:b/>
                <w:bCs/>
                <w:sz w:val="40"/>
                <w:szCs w:val="40"/>
              </w:rPr>
            </w:pPr>
            <w:r>
              <w:rPr>
                <w:b/>
                <w:bCs/>
                <w:sz w:val="40"/>
                <w:szCs w:val="40"/>
              </w:rPr>
              <w:t>DESCRIPTION</w:t>
            </w:r>
          </w:p>
        </w:tc>
      </w:tr>
      <w:tr w:rsidR="00232014" w14:paraId="55B11176" w14:textId="77777777" w:rsidTr="00232014">
        <w:tc>
          <w:tcPr>
            <w:tcW w:w="2570" w:type="dxa"/>
          </w:tcPr>
          <w:p w14:paraId="11DDC71F" w14:textId="5DECE0CD" w:rsidR="00232014" w:rsidRPr="00F86AC9" w:rsidRDefault="009C6E17" w:rsidP="009564DD">
            <w:pPr>
              <w:tabs>
                <w:tab w:val="left" w:pos="1212"/>
              </w:tabs>
              <w:jc w:val="both"/>
              <w:rPr>
                <w:sz w:val="36"/>
                <w:szCs w:val="36"/>
              </w:rPr>
            </w:pPr>
            <w:r w:rsidRPr="00F86AC9">
              <w:rPr>
                <w:sz w:val="36"/>
                <w:szCs w:val="36"/>
              </w:rPr>
              <w:t>1</w:t>
            </w:r>
          </w:p>
        </w:tc>
        <w:tc>
          <w:tcPr>
            <w:tcW w:w="2570" w:type="dxa"/>
          </w:tcPr>
          <w:p w14:paraId="042CADC8" w14:textId="100E1042" w:rsidR="00232014" w:rsidRPr="00F86AC9" w:rsidRDefault="009C6E17" w:rsidP="009564DD">
            <w:pPr>
              <w:tabs>
                <w:tab w:val="left" w:pos="1212"/>
              </w:tabs>
              <w:jc w:val="both"/>
              <w:rPr>
                <w:sz w:val="36"/>
                <w:szCs w:val="36"/>
              </w:rPr>
            </w:pPr>
            <w:r w:rsidRPr="00F86AC9">
              <w:rPr>
                <w:sz w:val="36"/>
                <w:szCs w:val="36"/>
              </w:rPr>
              <w:t>InventoryID</w:t>
            </w:r>
          </w:p>
        </w:tc>
        <w:tc>
          <w:tcPr>
            <w:tcW w:w="2570" w:type="dxa"/>
          </w:tcPr>
          <w:p w14:paraId="41138A01" w14:textId="668DC50A" w:rsidR="00232014" w:rsidRPr="00F86AC9" w:rsidRDefault="00CC3132" w:rsidP="009564DD">
            <w:pPr>
              <w:tabs>
                <w:tab w:val="left" w:pos="1212"/>
              </w:tabs>
              <w:jc w:val="both"/>
              <w:rPr>
                <w:sz w:val="36"/>
                <w:szCs w:val="36"/>
              </w:rPr>
            </w:pPr>
            <w:r w:rsidRPr="00F86AC9">
              <w:rPr>
                <w:sz w:val="36"/>
                <w:szCs w:val="36"/>
              </w:rPr>
              <w:t xml:space="preserve">Varchar </w:t>
            </w:r>
          </w:p>
        </w:tc>
        <w:tc>
          <w:tcPr>
            <w:tcW w:w="2570" w:type="dxa"/>
          </w:tcPr>
          <w:p w14:paraId="25A2129F" w14:textId="56A9D7BE" w:rsidR="00232014" w:rsidRPr="00F86AC9" w:rsidRDefault="00CC3132" w:rsidP="009564DD">
            <w:pPr>
              <w:tabs>
                <w:tab w:val="left" w:pos="1212"/>
              </w:tabs>
              <w:jc w:val="both"/>
              <w:rPr>
                <w:sz w:val="36"/>
                <w:szCs w:val="36"/>
              </w:rPr>
            </w:pPr>
            <w:r w:rsidRPr="00F86AC9">
              <w:rPr>
                <w:sz w:val="36"/>
                <w:szCs w:val="36"/>
              </w:rPr>
              <w:t>ISBN of the book on which the review is written</w:t>
            </w:r>
          </w:p>
        </w:tc>
      </w:tr>
      <w:tr w:rsidR="00232014" w14:paraId="489A7F59" w14:textId="77777777" w:rsidTr="00232014">
        <w:tc>
          <w:tcPr>
            <w:tcW w:w="2570" w:type="dxa"/>
          </w:tcPr>
          <w:p w14:paraId="04F7C273" w14:textId="4CC6835E" w:rsidR="00232014" w:rsidRPr="00F86AC9" w:rsidRDefault="00CC3132" w:rsidP="009564DD">
            <w:pPr>
              <w:tabs>
                <w:tab w:val="left" w:pos="1212"/>
              </w:tabs>
              <w:jc w:val="both"/>
              <w:rPr>
                <w:sz w:val="36"/>
                <w:szCs w:val="36"/>
              </w:rPr>
            </w:pPr>
            <w:r w:rsidRPr="00F86AC9">
              <w:rPr>
                <w:sz w:val="36"/>
                <w:szCs w:val="36"/>
              </w:rPr>
              <w:t>2</w:t>
            </w:r>
          </w:p>
        </w:tc>
        <w:tc>
          <w:tcPr>
            <w:tcW w:w="2570" w:type="dxa"/>
          </w:tcPr>
          <w:p w14:paraId="2FEB5C71" w14:textId="38C0F41E" w:rsidR="00232014" w:rsidRPr="00F86AC9" w:rsidRDefault="00CC3132" w:rsidP="009564DD">
            <w:pPr>
              <w:tabs>
                <w:tab w:val="left" w:pos="1212"/>
              </w:tabs>
              <w:jc w:val="both"/>
              <w:rPr>
                <w:sz w:val="36"/>
                <w:szCs w:val="36"/>
              </w:rPr>
            </w:pPr>
            <w:r w:rsidRPr="00F86AC9">
              <w:rPr>
                <w:sz w:val="36"/>
                <w:szCs w:val="36"/>
              </w:rPr>
              <w:t>Reviews</w:t>
            </w:r>
          </w:p>
        </w:tc>
        <w:tc>
          <w:tcPr>
            <w:tcW w:w="2570" w:type="dxa"/>
          </w:tcPr>
          <w:p w14:paraId="73462A66" w14:textId="2E979E80" w:rsidR="00232014" w:rsidRPr="00F86AC9" w:rsidRDefault="00CC3132" w:rsidP="009564DD">
            <w:pPr>
              <w:tabs>
                <w:tab w:val="left" w:pos="1212"/>
              </w:tabs>
              <w:jc w:val="both"/>
              <w:rPr>
                <w:sz w:val="36"/>
                <w:szCs w:val="36"/>
              </w:rPr>
            </w:pPr>
            <w:r w:rsidRPr="00F86AC9">
              <w:rPr>
                <w:sz w:val="36"/>
                <w:szCs w:val="36"/>
              </w:rPr>
              <w:t>Varchar</w:t>
            </w:r>
          </w:p>
        </w:tc>
        <w:tc>
          <w:tcPr>
            <w:tcW w:w="2570" w:type="dxa"/>
          </w:tcPr>
          <w:p w14:paraId="65D5729B" w14:textId="1B347AA4" w:rsidR="00232014" w:rsidRPr="00F86AC9" w:rsidRDefault="00930187" w:rsidP="009564DD">
            <w:pPr>
              <w:tabs>
                <w:tab w:val="left" w:pos="1212"/>
              </w:tabs>
              <w:jc w:val="both"/>
              <w:rPr>
                <w:sz w:val="36"/>
                <w:szCs w:val="36"/>
              </w:rPr>
            </w:pPr>
            <w:r w:rsidRPr="00F86AC9">
              <w:rPr>
                <w:sz w:val="36"/>
                <w:szCs w:val="36"/>
              </w:rPr>
              <w:t>Review on the book</w:t>
            </w:r>
          </w:p>
        </w:tc>
      </w:tr>
      <w:tr w:rsidR="00232014" w14:paraId="733ED4AF" w14:textId="77777777" w:rsidTr="00232014">
        <w:tc>
          <w:tcPr>
            <w:tcW w:w="2570" w:type="dxa"/>
          </w:tcPr>
          <w:p w14:paraId="6A144768" w14:textId="4751AFE8" w:rsidR="00232014" w:rsidRPr="00F86AC9" w:rsidRDefault="00930187" w:rsidP="009564DD">
            <w:pPr>
              <w:tabs>
                <w:tab w:val="left" w:pos="1212"/>
              </w:tabs>
              <w:jc w:val="both"/>
              <w:rPr>
                <w:sz w:val="36"/>
                <w:szCs w:val="36"/>
              </w:rPr>
            </w:pPr>
            <w:r w:rsidRPr="00F86AC9">
              <w:rPr>
                <w:sz w:val="36"/>
                <w:szCs w:val="36"/>
              </w:rPr>
              <w:t>3</w:t>
            </w:r>
          </w:p>
        </w:tc>
        <w:tc>
          <w:tcPr>
            <w:tcW w:w="2570" w:type="dxa"/>
          </w:tcPr>
          <w:p w14:paraId="270444F6" w14:textId="47E121DF" w:rsidR="00232014" w:rsidRPr="00F86AC9" w:rsidRDefault="00FE2484" w:rsidP="009564DD">
            <w:pPr>
              <w:tabs>
                <w:tab w:val="left" w:pos="1212"/>
              </w:tabs>
              <w:jc w:val="both"/>
              <w:rPr>
                <w:sz w:val="36"/>
                <w:szCs w:val="36"/>
              </w:rPr>
            </w:pPr>
            <w:r w:rsidRPr="00F86AC9">
              <w:rPr>
                <w:sz w:val="36"/>
                <w:szCs w:val="36"/>
              </w:rPr>
              <w:t xml:space="preserve">Rating </w:t>
            </w:r>
          </w:p>
        </w:tc>
        <w:tc>
          <w:tcPr>
            <w:tcW w:w="2570" w:type="dxa"/>
          </w:tcPr>
          <w:p w14:paraId="69D66596" w14:textId="122D396E" w:rsidR="00232014" w:rsidRPr="00F86AC9" w:rsidRDefault="00FE2484" w:rsidP="009564DD">
            <w:pPr>
              <w:tabs>
                <w:tab w:val="left" w:pos="1212"/>
              </w:tabs>
              <w:jc w:val="both"/>
              <w:rPr>
                <w:sz w:val="36"/>
                <w:szCs w:val="36"/>
              </w:rPr>
            </w:pPr>
            <w:r w:rsidRPr="00F86AC9">
              <w:rPr>
                <w:sz w:val="36"/>
                <w:szCs w:val="36"/>
              </w:rPr>
              <w:t xml:space="preserve">Varchar </w:t>
            </w:r>
          </w:p>
        </w:tc>
        <w:tc>
          <w:tcPr>
            <w:tcW w:w="2570" w:type="dxa"/>
          </w:tcPr>
          <w:p w14:paraId="61040BA0" w14:textId="38814D74" w:rsidR="00232014" w:rsidRPr="00F86AC9" w:rsidRDefault="00B76DB0" w:rsidP="009564DD">
            <w:pPr>
              <w:tabs>
                <w:tab w:val="left" w:pos="1212"/>
              </w:tabs>
              <w:jc w:val="both"/>
              <w:rPr>
                <w:sz w:val="36"/>
                <w:szCs w:val="36"/>
              </w:rPr>
            </w:pPr>
            <w:r w:rsidRPr="00F86AC9">
              <w:rPr>
                <w:sz w:val="36"/>
                <w:szCs w:val="36"/>
              </w:rPr>
              <w:t>Rating given to the book in a scale of 5 4 Review Date Date</w:t>
            </w:r>
          </w:p>
        </w:tc>
      </w:tr>
      <w:tr w:rsidR="00232014" w14:paraId="50D0FACC" w14:textId="77777777" w:rsidTr="00232014">
        <w:tc>
          <w:tcPr>
            <w:tcW w:w="2570" w:type="dxa"/>
          </w:tcPr>
          <w:p w14:paraId="4C723C6D" w14:textId="53851CB4" w:rsidR="00232014" w:rsidRPr="00F86AC9" w:rsidRDefault="00B76DB0" w:rsidP="009564DD">
            <w:pPr>
              <w:tabs>
                <w:tab w:val="left" w:pos="1212"/>
              </w:tabs>
              <w:jc w:val="both"/>
              <w:rPr>
                <w:sz w:val="36"/>
                <w:szCs w:val="36"/>
              </w:rPr>
            </w:pPr>
            <w:r w:rsidRPr="00F86AC9">
              <w:rPr>
                <w:sz w:val="36"/>
                <w:szCs w:val="36"/>
              </w:rPr>
              <w:t>4</w:t>
            </w:r>
          </w:p>
        </w:tc>
        <w:tc>
          <w:tcPr>
            <w:tcW w:w="2570" w:type="dxa"/>
          </w:tcPr>
          <w:p w14:paraId="55850F5E" w14:textId="20F1FC9D" w:rsidR="00232014" w:rsidRPr="00F86AC9" w:rsidRDefault="00B76DB0" w:rsidP="009564DD">
            <w:pPr>
              <w:tabs>
                <w:tab w:val="left" w:pos="1212"/>
              </w:tabs>
              <w:jc w:val="both"/>
              <w:rPr>
                <w:sz w:val="36"/>
                <w:szCs w:val="36"/>
              </w:rPr>
            </w:pPr>
            <w:r w:rsidRPr="00F86AC9">
              <w:rPr>
                <w:sz w:val="36"/>
                <w:szCs w:val="36"/>
              </w:rPr>
              <w:t>Reeview Date</w:t>
            </w:r>
          </w:p>
        </w:tc>
        <w:tc>
          <w:tcPr>
            <w:tcW w:w="2570" w:type="dxa"/>
          </w:tcPr>
          <w:p w14:paraId="6CAB66F5" w14:textId="6C5A1D43" w:rsidR="00232014" w:rsidRPr="00F86AC9" w:rsidRDefault="00B76DB0" w:rsidP="009564DD">
            <w:pPr>
              <w:tabs>
                <w:tab w:val="left" w:pos="1212"/>
              </w:tabs>
              <w:jc w:val="both"/>
              <w:rPr>
                <w:sz w:val="36"/>
                <w:szCs w:val="36"/>
              </w:rPr>
            </w:pPr>
            <w:r w:rsidRPr="00F86AC9">
              <w:rPr>
                <w:sz w:val="36"/>
                <w:szCs w:val="36"/>
              </w:rPr>
              <w:t>Date</w:t>
            </w:r>
          </w:p>
        </w:tc>
        <w:tc>
          <w:tcPr>
            <w:tcW w:w="2570" w:type="dxa"/>
          </w:tcPr>
          <w:p w14:paraId="0699AEBB" w14:textId="77777777" w:rsidR="00232014" w:rsidRPr="00F86AC9" w:rsidRDefault="00232014" w:rsidP="009564DD">
            <w:pPr>
              <w:tabs>
                <w:tab w:val="left" w:pos="1212"/>
              </w:tabs>
              <w:jc w:val="both"/>
              <w:rPr>
                <w:sz w:val="36"/>
                <w:szCs w:val="36"/>
              </w:rPr>
            </w:pPr>
          </w:p>
        </w:tc>
      </w:tr>
      <w:tr w:rsidR="00232014" w14:paraId="6BF6D8E1" w14:textId="77777777" w:rsidTr="00232014">
        <w:tc>
          <w:tcPr>
            <w:tcW w:w="2570" w:type="dxa"/>
          </w:tcPr>
          <w:p w14:paraId="7C324D28" w14:textId="582187B4" w:rsidR="00232014" w:rsidRPr="00F86AC9" w:rsidRDefault="00B76DB0" w:rsidP="009564DD">
            <w:pPr>
              <w:tabs>
                <w:tab w:val="left" w:pos="1212"/>
              </w:tabs>
              <w:jc w:val="both"/>
              <w:rPr>
                <w:sz w:val="36"/>
                <w:szCs w:val="36"/>
              </w:rPr>
            </w:pPr>
            <w:r w:rsidRPr="00F86AC9">
              <w:rPr>
                <w:sz w:val="36"/>
                <w:szCs w:val="36"/>
              </w:rPr>
              <w:t>5</w:t>
            </w:r>
          </w:p>
        </w:tc>
        <w:tc>
          <w:tcPr>
            <w:tcW w:w="2570" w:type="dxa"/>
          </w:tcPr>
          <w:p w14:paraId="30C6EAB3" w14:textId="2FBAFA80" w:rsidR="00232014" w:rsidRPr="00F86AC9" w:rsidRDefault="00B76DB0" w:rsidP="009564DD">
            <w:pPr>
              <w:tabs>
                <w:tab w:val="left" w:pos="1212"/>
              </w:tabs>
              <w:jc w:val="both"/>
              <w:rPr>
                <w:sz w:val="36"/>
                <w:szCs w:val="36"/>
              </w:rPr>
            </w:pPr>
            <w:r w:rsidRPr="00F86AC9">
              <w:rPr>
                <w:sz w:val="36"/>
                <w:szCs w:val="36"/>
              </w:rPr>
              <w:t xml:space="preserve">User Name </w:t>
            </w:r>
          </w:p>
        </w:tc>
        <w:tc>
          <w:tcPr>
            <w:tcW w:w="2570" w:type="dxa"/>
          </w:tcPr>
          <w:p w14:paraId="5A268F8C" w14:textId="169508CA" w:rsidR="00232014" w:rsidRPr="00F86AC9" w:rsidRDefault="00F86AC9" w:rsidP="009564DD">
            <w:pPr>
              <w:tabs>
                <w:tab w:val="left" w:pos="1212"/>
              </w:tabs>
              <w:jc w:val="both"/>
              <w:rPr>
                <w:sz w:val="36"/>
                <w:szCs w:val="36"/>
              </w:rPr>
            </w:pPr>
            <w:r w:rsidRPr="00F86AC9">
              <w:rPr>
                <w:sz w:val="36"/>
                <w:szCs w:val="36"/>
              </w:rPr>
              <w:t>varchar</w:t>
            </w:r>
          </w:p>
        </w:tc>
        <w:tc>
          <w:tcPr>
            <w:tcW w:w="2570" w:type="dxa"/>
          </w:tcPr>
          <w:p w14:paraId="145DC262" w14:textId="13F1662F" w:rsidR="00232014" w:rsidRPr="00F86AC9" w:rsidRDefault="00F86AC9" w:rsidP="009564DD">
            <w:pPr>
              <w:tabs>
                <w:tab w:val="left" w:pos="1212"/>
              </w:tabs>
              <w:jc w:val="both"/>
              <w:rPr>
                <w:sz w:val="36"/>
                <w:szCs w:val="36"/>
              </w:rPr>
            </w:pPr>
            <w:r w:rsidRPr="00F86AC9">
              <w:rPr>
                <w:sz w:val="36"/>
                <w:szCs w:val="36"/>
              </w:rPr>
              <w:t>Name of the user providing the review</w:t>
            </w:r>
          </w:p>
        </w:tc>
      </w:tr>
    </w:tbl>
    <w:p w14:paraId="6327C064" w14:textId="77777777" w:rsidR="00BC5A97" w:rsidRPr="005571C6" w:rsidRDefault="00BC5A97" w:rsidP="009564DD">
      <w:pPr>
        <w:tabs>
          <w:tab w:val="left" w:pos="1212"/>
        </w:tabs>
        <w:jc w:val="both"/>
        <w:rPr>
          <w:b/>
          <w:bCs/>
          <w:sz w:val="40"/>
          <w:szCs w:val="40"/>
        </w:rPr>
      </w:pPr>
    </w:p>
    <w:p w14:paraId="21718879" w14:textId="163B08D3" w:rsidR="00B01248" w:rsidRDefault="00B01248" w:rsidP="009564DD">
      <w:pPr>
        <w:tabs>
          <w:tab w:val="left" w:pos="1212"/>
        </w:tabs>
        <w:jc w:val="both"/>
        <w:rPr>
          <w:b/>
          <w:bCs/>
          <w:sz w:val="40"/>
          <w:szCs w:val="40"/>
        </w:rPr>
      </w:pPr>
      <w:r>
        <w:rPr>
          <w:b/>
          <w:bCs/>
          <w:sz w:val="40"/>
          <w:szCs w:val="40"/>
        </w:rPr>
        <w:tab/>
      </w:r>
      <w:r>
        <w:rPr>
          <w:b/>
          <w:bCs/>
          <w:sz w:val="40"/>
          <w:szCs w:val="40"/>
        </w:rPr>
        <w:tab/>
      </w:r>
      <w:r w:rsidR="001D3661" w:rsidRPr="00B01248">
        <w:rPr>
          <w:b/>
          <w:bCs/>
          <w:sz w:val="40"/>
          <w:szCs w:val="40"/>
        </w:rPr>
        <w:t xml:space="preserve">Purchase_History </w:t>
      </w:r>
    </w:p>
    <w:tbl>
      <w:tblPr>
        <w:tblStyle w:val="TableGrid"/>
        <w:tblW w:w="0" w:type="auto"/>
        <w:tblLook w:val="04A0" w:firstRow="1" w:lastRow="0" w:firstColumn="1" w:lastColumn="0" w:noHBand="0" w:noVBand="1"/>
      </w:tblPr>
      <w:tblGrid>
        <w:gridCol w:w="2570"/>
        <w:gridCol w:w="2570"/>
        <w:gridCol w:w="2570"/>
        <w:gridCol w:w="2570"/>
      </w:tblGrid>
      <w:tr w:rsidR="00035ECE" w:rsidRPr="003B73CC" w14:paraId="016A245A" w14:textId="77777777" w:rsidTr="00035ECE">
        <w:tc>
          <w:tcPr>
            <w:tcW w:w="2570" w:type="dxa"/>
          </w:tcPr>
          <w:p w14:paraId="62D04B11" w14:textId="537C16B4" w:rsidR="00035ECE" w:rsidRPr="003B73CC" w:rsidRDefault="00035ECE" w:rsidP="009564DD">
            <w:pPr>
              <w:jc w:val="both"/>
              <w:rPr>
                <w:b/>
                <w:bCs/>
                <w:sz w:val="40"/>
                <w:szCs w:val="40"/>
              </w:rPr>
            </w:pPr>
            <w:r w:rsidRPr="003B73CC">
              <w:rPr>
                <w:b/>
                <w:bCs/>
                <w:sz w:val="40"/>
                <w:szCs w:val="40"/>
              </w:rPr>
              <w:t>S.NO</w:t>
            </w:r>
          </w:p>
        </w:tc>
        <w:tc>
          <w:tcPr>
            <w:tcW w:w="2570" w:type="dxa"/>
          </w:tcPr>
          <w:p w14:paraId="6BDCA4F0" w14:textId="3760791F" w:rsidR="00035ECE" w:rsidRPr="003B73CC" w:rsidRDefault="00B62090" w:rsidP="009564DD">
            <w:pPr>
              <w:jc w:val="both"/>
              <w:rPr>
                <w:b/>
                <w:bCs/>
                <w:sz w:val="40"/>
                <w:szCs w:val="40"/>
              </w:rPr>
            </w:pPr>
            <w:r w:rsidRPr="003B73CC">
              <w:rPr>
                <w:b/>
                <w:bCs/>
                <w:sz w:val="40"/>
                <w:szCs w:val="40"/>
              </w:rPr>
              <w:t xml:space="preserve">NAME </w:t>
            </w:r>
          </w:p>
        </w:tc>
        <w:tc>
          <w:tcPr>
            <w:tcW w:w="2570" w:type="dxa"/>
          </w:tcPr>
          <w:p w14:paraId="0AB07C42" w14:textId="3074A92E" w:rsidR="00035ECE" w:rsidRPr="003B73CC" w:rsidRDefault="00B62090" w:rsidP="009564DD">
            <w:pPr>
              <w:jc w:val="both"/>
              <w:rPr>
                <w:b/>
                <w:bCs/>
                <w:sz w:val="40"/>
                <w:szCs w:val="40"/>
              </w:rPr>
            </w:pPr>
            <w:r w:rsidRPr="003B73CC">
              <w:rPr>
                <w:b/>
                <w:bCs/>
                <w:sz w:val="40"/>
                <w:szCs w:val="40"/>
              </w:rPr>
              <w:t>TYPE</w:t>
            </w:r>
          </w:p>
        </w:tc>
        <w:tc>
          <w:tcPr>
            <w:tcW w:w="2570" w:type="dxa"/>
          </w:tcPr>
          <w:p w14:paraId="2F9BA733" w14:textId="61747CCA" w:rsidR="00035ECE" w:rsidRPr="003B73CC" w:rsidRDefault="00B62090" w:rsidP="009564DD">
            <w:pPr>
              <w:jc w:val="both"/>
              <w:rPr>
                <w:b/>
                <w:bCs/>
                <w:sz w:val="40"/>
                <w:szCs w:val="40"/>
              </w:rPr>
            </w:pPr>
            <w:r w:rsidRPr="003B73CC">
              <w:rPr>
                <w:b/>
                <w:bCs/>
                <w:sz w:val="40"/>
                <w:szCs w:val="40"/>
              </w:rPr>
              <w:t>DESCRIPTION</w:t>
            </w:r>
          </w:p>
        </w:tc>
      </w:tr>
      <w:tr w:rsidR="00035ECE" w:rsidRPr="008758DB" w14:paraId="143B0FA5" w14:textId="77777777" w:rsidTr="00035ECE">
        <w:tc>
          <w:tcPr>
            <w:tcW w:w="2570" w:type="dxa"/>
          </w:tcPr>
          <w:p w14:paraId="6001357C" w14:textId="4CE447D8" w:rsidR="00035ECE" w:rsidRPr="008758DB" w:rsidRDefault="00B62090" w:rsidP="009564DD">
            <w:pPr>
              <w:tabs>
                <w:tab w:val="left" w:pos="1212"/>
              </w:tabs>
              <w:jc w:val="both"/>
              <w:rPr>
                <w:sz w:val="36"/>
                <w:szCs w:val="36"/>
              </w:rPr>
            </w:pPr>
            <w:r w:rsidRPr="008758DB">
              <w:rPr>
                <w:sz w:val="36"/>
                <w:szCs w:val="36"/>
              </w:rPr>
              <w:t>1</w:t>
            </w:r>
          </w:p>
        </w:tc>
        <w:tc>
          <w:tcPr>
            <w:tcW w:w="2570" w:type="dxa"/>
          </w:tcPr>
          <w:p w14:paraId="296DB702" w14:textId="4BC5FBFA" w:rsidR="00035ECE" w:rsidRPr="008758DB" w:rsidRDefault="00822086" w:rsidP="009564DD">
            <w:pPr>
              <w:tabs>
                <w:tab w:val="left" w:pos="1212"/>
              </w:tabs>
              <w:jc w:val="both"/>
              <w:rPr>
                <w:sz w:val="36"/>
                <w:szCs w:val="36"/>
                <w:u w:val="single"/>
              </w:rPr>
            </w:pPr>
            <w:r w:rsidRPr="008758DB">
              <w:rPr>
                <w:sz w:val="36"/>
                <w:szCs w:val="36"/>
                <w:u w:val="single"/>
              </w:rPr>
              <w:t>U</w:t>
            </w:r>
            <w:r w:rsidR="00B62090" w:rsidRPr="008758DB">
              <w:rPr>
                <w:sz w:val="36"/>
                <w:szCs w:val="36"/>
                <w:u w:val="single"/>
              </w:rPr>
              <w:t>ser</w:t>
            </w:r>
            <w:r w:rsidRPr="008758DB">
              <w:rPr>
                <w:sz w:val="36"/>
                <w:szCs w:val="36"/>
                <w:u w:val="single"/>
              </w:rPr>
              <w:t>ID</w:t>
            </w:r>
          </w:p>
        </w:tc>
        <w:tc>
          <w:tcPr>
            <w:tcW w:w="2570" w:type="dxa"/>
          </w:tcPr>
          <w:p w14:paraId="71128850" w14:textId="51CAD221" w:rsidR="00035ECE" w:rsidRPr="008758DB" w:rsidRDefault="00822086" w:rsidP="009564DD">
            <w:pPr>
              <w:tabs>
                <w:tab w:val="left" w:pos="1212"/>
              </w:tabs>
              <w:jc w:val="both"/>
              <w:rPr>
                <w:sz w:val="36"/>
                <w:szCs w:val="36"/>
              </w:rPr>
            </w:pPr>
            <w:r w:rsidRPr="008758DB">
              <w:rPr>
                <w:sz w:val="36"/>
                <w:szCs w:val="36"/>
              </w:rPr>
              <w:t xml:space="preserve">Varchar </w:t>
            </w:r>
          </w:p>
        </w:tc>
        <w:tc>
          <w:tcPr>
            <w:tcW w:w="2570" w:type="dxa"/>
          </w:tcPr>
          <w:p w14:paraId="6F0454EE" w14:textId="213763B2" w:rsidR="00035ECE" w:rsidRPr="008758DB" w:rsidRDefault="00822086" w:rsidP="009564DD">
            <w:pPr>
              <w:tabs>
                <w:tab w:val="left" w:pos="1212"/>
              </w:tabs>
              <w:jc w:val="both"/>
              <w:rPr>
                <w:sz w:val="36"/>
                <w:szCs w:val="36"/>
              </w:rPr>
            </w:pPr>
            <w:r w:rsidRPr="008758DB">
              <w:rPr>
                <w:sz w:val="36"/>
                <w:szCs w:val="36"/>
              </w:rPr>
              <w:t>Primary key for Customer Identification</w:t>
            </w:r>
          </w:p>
        </w:tc>
      </w:tr>
      <w:tr w:rsidR="00035ECE" w:rsidRPr="008758DB" w14:paraId="6137A4A3" w14:textId="77777777" w:rsidTr="00035ECE">
        <w:tc>
          <w:tcPr>
            <w:tcW w:w="2570" w:type="dxa"/>
          </w:tcPr>
          <w:p w14:paraId="38D3F70C" w14:textId="64F8642D" w:rsidR="00035ECE" w:rsidRPr="008758DB" w:rsidRDefault="00822086" w:rsidP="009564DD">
            <w:pPr>
              <w:tabs>
                <w:tab w:val="left" w:pos="1212"/>
              </w:tabs>
              <w:jc w:val="both"/>
              <w:rPr>
                <w:sz w:val="36"/>
                <w:szCs w:val="36"/>
              </w:rPr>
            </w:pPr>
            <w:r w:rsidRPr="008758DB">
              <w:rPr>
                <w:sz w:val="36"/>
                <w:szCs w:val="36"/>
              </w:rPr>
              <w:t>2</w:t>
            </w:r>
          </w:p>
        </w:tc>
        <w:tc>
          <w:tcPr>
            <w:tcW w:w="2570" w:type="dxa"/>
          </w:tcPr>
          <w:p w14:paraId="36B9537D" w14:textId="691DBF9D" w:rsidR="00035ECE" w:rsidRPr="008758DB" w:rsidRDefault="00822086" w:rsidP="009564DD">
            <w:pPr>
              <w:tabs>
                <w:tab w:val="left" w:pos="1212"/>
              </w:tabs>
              <w:jc w:val="both"/>
              <w:rPr>
                <w:sz w:val="36"/>
                <w:szCs w:val="36"/>
              </w:rPr>
            </w:pPr>
            <w:r w:rsidRPr="008758DB">
              <w:rPr>
                <w:sz w:val="36"/>
                <w:szCs w:val="36"/>
              </w:rPr>
              <w:t>Inveentory</w:t>
            </w:r>
            <w:r w:rsidR="003B38AC" w:rsidRPr="008758DB">
              <w:rPr>
                <w:sz w:val="36"/>
                <w:szCs w:val="36"/>
              </w:rPr>
              <w:t>ID</w:t>
            </w:r>
          </w:p>
        </w:tc>
        <w:tc>
          <w:tcPr>
            <w:tcW w:w="2570" w:type="dxa"/>
          </w:tcPr>
          <w:p w14:paraId="7EC4AADD" w14:textId="56E5768F" w:rsidR="00035ECE" w:rsidRPr="008758DB" w:rsidRDefault="003B38AC" w:rsidP="009564DD">
            <w:pPr>
              <w:tabs>
                <w:tab w:val="left" w:pos="1212"/>
              </w:tabs>
              <w:jc w:val="both"/>
              <w:rPr>
                <w:sz w:val="36"/>
                <w:szCs w:val="36"/>
              </w:rPr>
            </w:pPr>
            <w:r w:rsidRPr="008758DB">
              <w:rPr>
                <w:sz w:val="36"/>
                <w:szCs w:val="36"/>
              </w:rPr>
              <w:t>varchar</w:t>
            </w:r>
          </w:p>
        </w:tc>
        <w:tc>
          <w:tcPr>
            <w:tcW w:w="2570" w:type="dxa"/>
          </w:tcPr>
          <w:p w14:paraId="59DBD2ED" w14:textId="133AFBFE" w:rsidR="00035ECE" w:rsidRPr="008758DB" w:rsidRDefault="0004203B" w:rsidP="009564DD">
            <w:pPr>
              <w:tabs>
                <w:tab w:val="left" w:pos="1212"/>
              </w:tabs>
              <w:jc w:val="both"/>
              <w:rPr>
                <w:sz w:val="36"/>
                <w:szCs w:val="36"/>
              </w:rPr>
            </w:pPr>
            <w:r w:rsidRPr="008758DB">
              <w:rPr>
                <w:sz w:val="36"/>
                <w:szCs w:val="36"/>
              </w:rPr>
              <w:t>Book purchased by the user</w:t>
            </w:r>
          </w:p>
        </w:tc>
      </w:tr>
      <w:tr w:rsidR="00035ECE" w:rsidRPr="008758DB" w14:paraId="60C32E4F" w14:textId="77777777" w:rsidTr="00035ECE">
        <w:tc>
          <w:tcPr>
            <w:tcW w:w="2570" w:type="dxa"/>
          </w:tcPr>
          <w:p w14:paraId="2EB3F98D" w14:textId="58E1EB55" w:rsidR="00035ECE" w:rsidRPr="008758DB" w:rsidRDefault="0004203B" w:rsidP="009564DD">
            <w:pPr>
              <w:tabs>
                <w:tab w:val="left" w:pos="1212"/>
              </w:tabs>
              <w:jc w:val="both"/>
              <w:rPr>
                <w:sz w:val="36"/>
                <w:szCs w:val="36"/>
              </w:rPr>
            </w:pPr>
            <w:r w:rsidRPr="008758DB">
              <w:rPr>
                <w:sz w:val="36"/>
                <w:szCs w:val="36"/>
              </w:rPr>
              <w:t>3</w:t>
            </w:r>
          </w:p>
        </w:tc>
        <w:tc>
          <w:tcPr>
            <w:tcW w:w="2570" w:type="dxa"/>
          </w:tcPr>
          <w:p w14:paraId="4979651F" w14:textId="6D34C5ED" w:rsidR="00035ECE" w:rsidRPr="008758DB" w:rsidRDefault="0004203B" w:rsidP="009564DD">
            <w:pPr>
              <w:tabs>
                <w:tab w:val="left" w:pos="1212"/>
              </w:tabs>
              <w:jc w:val="both"/>
              <w:rPr>
                <w:sz w:val="36"/>
                <w:szCs w:val="36"/>
              </w:rPr>
            </w:pPr>
            <w:r w:rsidRPr="008758DB">
              <w:rPr>
                <w:sz w:val="36"/>
                <w:szCs w:val="36"/>
              </w:rPr>
              <w:t xml:space="preserve">Date of purchase </w:t>
            </w:r>
          </w:p>
        </w:tc>
        <w:tc>
          <w:tcPr>
            <w:tcW w:w="2570" w:type="dxa"/>
          </w:tcPr>
          <w:p w14:paraId="51293A5D" w14:textId="1901966E" w:rsidR="00035ECE" w:rsidRPr="008758DB" w:rsidRDefault="0004203B" w:rsidP="009564DD">
            <w:pPr>
              <w:tabs>
                <w:tab w:val="left" w:pos="1212"/>
              </w:tabs>
              <w:jc w:val="both"/>
              <w:rPr>
                <w:sz w:val="36"/>
                <w:szCs w:val="36"/>
              </w:rPr>
            </w:pPr>
            <w:r w:rsidRPr="008758DB">
              <w:rPr>
                <w:sz w:val="36"/>
                <w:szCs w:val="36"/>
              </w:rPr>
              <w:t xml:space="preserve">Date </w:t>
            </w:r>
          </w:p>
        </w:tc>
        <w:tc>
          <w:tcPr>
            <w:tcW w:w="2570" w:type="dxa"/>
          </w:tcPr>
          <w:p w14:paraId="35B0F567" w14:textId="77777777" w:rsidR="00035ECE" w:rsidRPr="008758DB" w:rsidRDefault="00035ECE" w:rsidP="009564DD">
            <w:pPr>
              <w:tabs>
                <w:tab w:val="left" w:pos="1212"/>
              </w:tabs>
              <w:jc w:val="both"/>
              <w:rPr>
                <w:sz w:val="36"/>
                <w:szCs w:val="36"/>
              </w:rPr>
            </w:pPr>
          </w:p>
        </w:tc>
      </w:tr>
      <w:tr w:rsidR="00035ECE" w:rsidRPr="008758DB" w14:paraId="1A8CBB78" w14:textId="77777777" w:rsidTr="00035ECE">
        <w:tc>
          <w:tcPr>
            <w:tcW w:w="2570" w:type="dxa"/>
          </w:tcPr>
          <w:p w14:paraId="3AD467E3" w14:textId="6CF4B228" w:rsidR="00035ECE" w:rsidRPr="008758DB" w:rsidRDefault="0004203B" w:rsidP="009564DD">
            <w:pPr>
              <w:tabs>
                <w:tab w:val="left" w:pos="1212"/>
              </w:tabs>
              <w:jc w:val="both"/>
              <w:rPr>
                <w:sz w:val="36"/>
                <w:szCs w:val="36"/>
              </w:rPr>
            </w:pPr>
            <w:r w:rsidRPr="008758DB">
              <w:rPr>
                <w:sz w:val="36"/>
                <w:szCs w:val="36"/>
              </w:rPr>
              <w:lastRenderedPageBreak/>
              <w:t>4</w:t>
            </w:r>
          </w:p>
        </w:tc>
        <w:tc>
          <w:tcPr>
            <w:tcW w:w="2570" w:type="dxa"/>
          </w:tcPr>
          <w:p w14:paraId="01A24B7B" w14:textId="27CFDAF0" w:rsidR="00035ECE" w:rsidRPr="008758DB" w:rsidRDefault="0004203B" w:rsidP="009564DD">
            <w:pPr>
              <w:tabs>
                <w:tab w:val="left" w:pos="1212"/>
              </w:tabs>
              <w:jc w:val="both"/>
              <w:rPr>
                <w:sz w:val="36"/>
                <w:szCs w:val="36"/>
              </w:rPr>
            </w:pPr>
            <w:r w:rsidRPr="008758DB">
              <w:rPr>
                <w:sz w:val="36"/>
                <w:szCs w:val="36"/>
              </w:rPr>
              <w:t xml:space="preserve">OrderID </w:t>
            </w:r>
          </w:p>
        </w:tc>
        <w:tc>
          <w:tcPr>
            <w:tcW w:w="2570" w:type="dxa"/>
          </w:tcPr>
          <w:p w14:paraId="4A366342" w14:textId="48872D59" w:rsidR="00035ECE" w:rsidRPr="008758DB" w:rsidRDefault="0004203B" w:rsidP="009564DD">
            <w:pPr>
              <w:tabs>
                <w:tab w:val="left" w:pos="1212"/>
              </w:tabs>
              <w:jc w:val="both"/>
              <w:rPr>
                <w:sz w:val="36"/>
                <w:szCs w:val="36"/>
              </w:rPr>
            </w:pPr>
            <w:r w:rsidRPr="008758DB">
              <w:rPr>
                <w:sz w:val="36"/>
                <w:szCs w:val="36"/>
              </w:rPr>
              <w:t xml:space="preserve">Integer </w:t>
            </w:r>
          </w:p>
        </w:tc>
        <w:tc>
          <w:tcPr>
            <w:tcW w:w="2570" w:type="dxa"/>
          </w:tcPr>
          <w:p w14:paraId="238AAFF3" w14:textId="08A22BD4" w:rsidR="00035ECE" w:rsidRPr="008758DB" w:rsidRDefault="00945B42" w:rsidP="009564DD">
            <w:pPr>
              <w:tabs>
                <w:tab w:val="left" w:pos="1212"/>
              </w:tabs>
              <w:jc w:val="both"/>
              <w:rPr>
                <w:sz w:val="36"/>
                <w:szCs w:val="36"/>
              </w:rPr>
            </w:pPr>
            <w:r w:rsidRPr="008758DB">
              <w:rPr>
                <w:sz w:val="36"/>
                <w:szCs w:val="36"/>
              </w:rPr>
              <w:t xml:space="preserve"> Foreign key to Order_details </w:t>
            </w:r>
          </w:p>
        </w:tc>
      </w:tr>
      <w:tr w:rsidR="00035ECE" w:rsidRPr="008758DB" w14:paraId="58B6B34D" w14:textId="77777777" w:rsidTr="00035ECE">
        <w:tc>
          <w:tcPr>
            <w:tcW w:w="2570" w:type="dxa"/>
          </w:tcPr>
          <w:p w14:paraId="2400BB4B" w14:textId="63B66F46" w:rsidR="00035ECE" w:rsidRPr="008758DB" w:rsidRDefault="000206BF" w:rsidP="009564DD">
            <w:pPr>
              <w:tabs>
                <w:tab w:val="left" w:pos="1212"/>
              </w:tabs>
              <w:jc w:val="both"/>
              <w:rPr>
                <w:sz w:val="36"/>
                <w:szCs w:val="36"/>
              </w:rPr>
            </w:pPr>
            <w:r w:rsidRPr="008758DB">
              <w:rPr>
                <w:sz w:val="36"/>
                <w:szCs w:val="36"/>
              </w:rPr>
              <w:t>5</w:t>
            </w:r>
          </w:p>
        </w:tc>
        <w:tc>
          <w:tcPr>
            <w:tcW w:w="2570" w:type="dxa"/>
          </w:tcPr>
          <w:p w14:paraId="4B1DF7C6" w14:textId="206A71DC" w:rsidR="00035ECE" w:rsidRPr="008758DB" w:rsidRDefault="000206BF" w:rsidP="009564DD">
            <w:pPr>
              <w:tabs>
                <w:tab w:val="left" w:pos="1212"/>
              </w:tabs>
              <w:jc w:val="both"/>
              <w:rPr>
                <w:sz w:val="36"/>
                <w:szCs w:val="36"/>
              </w:rPr>
            </w:pPr>
            <w:r w:rsidRPr="008758DB">
              <w:rPr>
                <w:sz w:val="36"/>
                <w:szCs w:val="36"/>
              </w:rPr>
              <w:t xml:space="preserve">Quantity </w:t>
            </w:r>
          </w:p>
        </w:tc>
        <w:tc>
          <w:tcPr>
            <w:tcW w:w="2570" w:type="dxa"/>
          </w:tcPr>
          <w:p w14:paraId="57B7445D" w14:textId="5F1E4473" w:rsidR="00035ECE" w:rsidRPr="008758DB" w:rsidRDefault="000206BF" w:rsidP="009564DD">
            <w:pPr>
              <w:tabs>
                <w:tab w:val="left" w:pos="1212"/>
              </w:tabs>
              <w:jc w:val="both"/>
              <w:rPr>
                <w:sz w:val="36"/>
                <w:szCs w:val="36"/>
              </w:rPr>
            </w:pPr>
            <w:r w:rsidRPr="008758DB">
              <w:rPr>
                <w:sz w:val="36"/>
                <w:szCs w:val="36"/>
              </w:rPr>
              <w:t xml:space="preserve">Integer </w:t>
            </w:r>
          </w:p>
        </w:tc>
        <w:tc>
          <w:tcPr>
            <w:tcW w:w="2570" w:type="dxa"/>
          </w:tcPr>
          <w:p w14:paraId="2CC69108" w14:textId="77777777" w:rsidR="00035ECE" w:rsidRPr="008758DB" w:rsidRDefault="00035ECE" w:rsidP="009564DD">
            <w:pPr>
              <w:tabs>
                <w:tab w:val="left" w:pos="1212"/>
              </w:tabs>
              <w:jc w:val="both"/>
              <w:rPr>
                <w:sz w:val="36"/>
                <w:szCs w:val="36"/>
              </w:rPr>
            </w:pPr>
          </w:p>
        </w:tc>
      </w:tr>
      <w:tr w:rsidR="00035ECE" w:rsidRPr="008758DB" w14:paraId="09AC1EC5" w14:textId="77777777" w:rsidTr="00035ECE">
        <w:tc>
          <w:tcPr>
            <w:tcW w:w="2570" w:type="dxa"/>
          </w:tcPr>
          <w:p w14:paraId="7409712D" w14:textId="2734EBDC" w:rsidR="00035ECE" w:rsidRPr="008758DB" w:rsidRDefault="000206BF" w:rsidP="009564DD">
            <w:pPr>
              <w:tabs>
                <w:tab w:val="left" w:pos="1212"/>
              </w:tabs>
              <w:jc w:val="both"/>
              <w:rPr>
                <w:sz w:val="36"/>
                <w:szCs w:val="36"/>
              </w:rPr>
            </w:pPr>
            <w:r w:rsidRPr="008758DB">
              <w:rPr>
                <w:sz w:val="36"/>
                <w:szCs w:val="36"/>
              </w:rPr>
              <w:t>6</w:t>
            </w:r>
          </w:p>
        </w:tc>
        <w:tc>
          <w:tcPr>
            <w:tcW w:w="2570" w:type="dxa"/>
          </w:tcPr>
          <w:p w14:paraId="2947D43E" w14:textId="7F98B386" w:rsidR="00035ECE" w:rsidRPr="008758DB" w:rsidRDefault="00AF18E0" w:rsidP="009564DD">
            <w:pPr>
              <w:tabs>
                <w:tab w:val="left" w:pos="1212"/>
              </w:tabs>
              <w:jc w:val="both"/>
              <w:rPr>
                <w:sz w:val="36"/>
                <w:szCs w:val="36"/>
              </w:rPr>
            </w:pPr>
            <w:r w:rsidRPr="008758DB">
              <w:rPr>
                <w:sz w:val="36"/>
                <w:szCs w:val="36"/>
              </w:rPr>
              <w:t>Price double</w:t>
            </w:r>
          </w:p>
        </w:tc>
        <w:tc>
          <w:tcPr>
            <w:tcW w:w="2570" w:type="dxa"/>
          </w:tcPr>
          <w:p w14:paraId="43A622F8" w14:textId="77777777" w:rsidR="00035ECE" w:rsidRPr="008758DB" w:rsidRDefault="00035ECE" w:rsidP="009564DD">
            <w:pPr>
              <w:tabs>
                <w:tab w:val="left" w:pos="1212"/>
              </w:tabs>
              <w:jc w:val="both"/>
              <w:rPr>
                <w:sz w:val="36"/>
                <w:szCs w:val="36"/>
              </w:rPr>
            </w:pPr>
          </w:p>
        </w:tc>
        <w:tc>
          <w:tcPr>
            <w:tcW w:w="2570" w:type="dxa"/>
          </w:tcPr>
          <w:p w14:paraId="579852C4" w14:textId="77777777" w:rsidR="00035ECE" w:rsidRPr="008758DB" w:rsidRDefault="00035ECE" w:rsidP="009564DD">
            <w:pPr>
              <w:tabs>
                <w:tab w:val="left" w:pos="1212"/>
              </w:tabs>
              <w:jc w:val="both"/>
              <w:rPr>
                <w:sz w:val="36"/>
                <w:szCs w:val="36"/>
              </w:rPr>
            </w:pPr>
          </w:p>
        </w:tc>
      </w:tr>
    </w:tbl>
    <w:p w14:paraId="4F4B0740" w14:textId="77777777" w:rsidR="00BA24F3" w:rsidRDefault="00BA24F3" w:rsidP="009564DD">
      <w:pPr>
        <w:tabs>
          <w:tab w:val="left" w:pos="1212"/>
        </w:tabs>
        <w:jc w:val="both"/>
      </w:pPr>
    </w:p>
    <w:p w14:paraId="7F9543BE" w14:textId="578EA8B5" w:rsidR="00041118" w:rsidRPr="00A647B3" w:rsidRDefault="00041118" w:rsidP="009564DD">
      <w:pPr>
        <w:tabs>
          <w:tab w:val="left" w:pos="1212"/>
        </w:tabs>
        <w:jc w:val="both"/>
        <w:rPr>
          <w:b/>
          <w:bCs/>
          <w:color w:val="4472C4" w:themeColor="accent1"/>
          <w:sz w:val="44"/>
          <w:szCs w:val="44"/>
          <w:u w:val="single"/>
        </w:rPr>
      </w:pPr>
      <w:r w:rsidRPr="00A647B3">
        <w:rPr>
          <w:b/>
          <w:bCs/>
          <w:color w:val="4472C4" w:themeColor="accent1"/>
          <w:sz w:val="44"/>
          <w:szCs w:val="44"/>
          <w:u w:val="single"/>
        </w:rPr>
        <w:t>3.2. Process Mode</w:t>
      </w:r>
      <w:r w:rsidR="00BA24F3" w:rsidRPr="00A647B3">
        <w:rPr>
          <w:b/>
          <w:bCs/>
          <w:color w:val="4472C4" w:themeColor="accent1"/>
          <w:sz w:val="44"/>
          <w:szCs w:val="44"/>
          <w:u w:val="single"/>
        </w:rPr>
        <w:t>l</w:t>
      </w:r>
    </w:p>
    <w:p w14:paraId="65C685F3" w14:textId="59AD29FB" w:rsidR="00BA24F3" w:rsidRDefault="00041118" w:rsidP="009564DD">
      <w:pPr>
        <w:tabs>
          <w:tab w:val="left" w:pos="1212"/>
        </w:tabs>
        <w:jc w:val="both"/>
      </w:pPr>
      <w:r w:rsidRPr="00BA24F3">
        <w:rPr>
          <w:sz w:val="36"/>
          <w:szCs w:val="36"/>
        </w:rPr>
        <w:t xml:space="preserve">A Process Model tells us about how the data is processed and how the data flows from one table to another to gather the required information. This model consists of the Functional Decomposition Diagram and Data Flow Diagram. </w:t>
      </w:r>
    </w:p>
    <w:p w14:paraId="3D94E8FE" w14:textId="77777777" w:rsidR="00B31590" w:rsidRDefault="00041118" w:rsidP="009564DD">
      <w:pPr>
        <w:tabs>
          <w:tab w:val="left" w:pos="1212"/>
        </w:tabs>
        <w:jc w:val="both"/>
      </w:pPr>
      <w:r w:rsidRPr="00B31590">
        <w:rPr>
          <w:b/>
          <w:bCs/>
          <w:sz w:val="44"/>
          <w:szCs w:val="44"/>
        </w:rPr>
        <w:t>3.2.1. Functional Decomposition Diagram</w:t>
      </w:r>
    </w:p>
    <w:p w14:paraId="48CEB574" w14:textId="72262CE3" w:rsidR="001F2301" w:rsidRDefault="00041118" w:rsidP="009564DD">
      <w:pPr>
        <w:tabs>
          <w:tab w:val="left" w:pos="1212"/>
        </w:tabs>
        <w:jc w:val="both"/>
        <w:rPr>
          <w:sz w:val="36"/>
          <w:szCs w:val="36"/>
        </w:rPr>
      </w:pPr>
      <w:r>
        <w:t xml:space="preserve"> </w:t>
      </w:r>
      <w:r w:rsidRPr="00B31590">
        <w:rPr>
          <w:sz w:val="36"/>
          <w:szCs w:val="36"/>
        </w:rPr>
        <w:t>A decomposition diagram shows a top-down functional decomposition of a system and exposes the system's structure. The objective of the Functional Decomposition is to break down a system step by step, beginning with the main function of a system and continuing with the interim levels down to the level of elementary functions. The diagram is the starting point for more detailed process diagrams, such as data flow diagrams (DFD). Figure 2 shows the Functional Decomposition Diagram for this project.</w:t>
      </w:r>
    </w:p>
    <w:p w14:paraId="5BB8BA71" w14:textId="6F860EE7" w:rsidR="00645215" w:rsidRPr="00645215" w:rsidRDefault="00645215" w:rsidP="00C32665">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jc w:val="both"/>
        <w:rPr>
          <w:rFonts w:ascii="Times New Roman" w:eastAsia="Times New Roman" w:hAnsi="Times New Roman" w:cs="Times New Roman"/>
          <w:kern w:val="0"/>
          <w:sz w:val="24"/>
          <w:szCs w:val="24"/>
          <w:lang w:eastAsia="en-IN"/>
          <w14:ligatures w14:val="none"/>
        </w:rPr>
      </w:pPr>
      <w:r w:rsidRPr="00645215">
        <w:rPr>
          <w:rFonts w:ascii="Times New Roman" w:eastAsia="Times New Roman" w:hAnsi="Times New Roman" w:cs="Times New Roman"/>
          <w:noProof/>
          <w:kern w:val="0"/>
          <w:sz w:val="24"/>
          <w:szCs w:val="24"/>
          <w:lang w:eastAsia="en-IN"/>
          <w14:ligatures w14:val="none"/>
        </w:rPr>
        <w:lastRenderedPageBreak/>
        <w:drawing>
          <wp:inline distT="0" distB="0" distL="0" distR="0" wp14:anchorId="771E2D31" wp14:editId="200D691A">
            <wp:extent cx="6390640" cy="6482936"/>
            <wp:effectExtent l="0" t="0" r="0" b="0"/>
            <wp:docPr id="341816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03481" cy="6495962"/>
                    </a:xfrm>
                    <a:prstGeom prst="rect">
                      <a:avLst/>
                    </a:prstGeom>
                    <a:noFill/>
                    <a:ln>
                      <a:noFill/>
                    </a:ln>
                  </pic:spPr>
                </pic:pic>
              </a:graphicData>
            </a:graphic>
          </wp:inline>
        </w:drawing>
      </w:r>
    </w:p>
    <w:p w14:paraId="60526884" w14:textId="7234B9B9" w:rsidR="001438CD" w:rsidRPr="0074254C" w:rsidRDefault="0074254C" w:rsidP="009564DD">
      <w:pPr>
        <w:tabs>
          <w:tab w:val="left" w:pos="1212"/>
        </w:tabs>
        <w:jc w:val="both"/>
        <w:rPr>
          <w:rFonts w:cstheme="minorHAnsi"/>
          <w:b/>
          <w:bCs/>
          <w:sz w:val="36"/>
          <w:szCs w:val="36"/>
          <w:u w:val="single"/>
          <w:lang w:val="en-US"/>
        </w:rPr>
      </w:pPr>
      <w:r>
        <w:rPr>
          <w:rFonts w:cstheme="minorHAnsi"/>
          <w:sz w:val="36"/>
          <w:szCs w:val="36"/>
          <w:lang w:val="en-US"/>
        </w:rPr>
        <w:tab/>
      </w:r>
      <w:r w:rsidRPr="0074254C">
        <w:rPr>
          <w:rFonts w:cstheme="minorHAnsi"/>
          <w:b/>
          <w:bCs/>
          <w:sz w:val="36"/>
          <w:szCs w:val="36"/>
          <w:u w:val="single"/>
          <w:lang w:val="en-US"/>
        </w:rPr>
        <w:t>FIGURE 2-FUNCTIONAL DECOMPOSITION DIAGRAM</w:t>
      </w:r>
    </w:p>
    <w:p w14:paraId="5F3ECD35" w14:textId="77777777" w:rsidR="001438CD" w:rsidRDefault="001438CD" w:rsidP="009564DD">
      <w:pPr>
        <w:jc w:val="both"/>
        <w:rPr>
          <w:rFonts w:cstheme="minorHAnsi"/>
          <w:sz w:val="36"/>
          <w:szCs w:val="36"/>
          <w:lang w:val="en-US"/>
        </w:rPr>
      </w:pPr>
      <w:r>
        <w:rPr>
          <w:rFonts w:cstheme="minorHAnsi"/>
          <w:sz w:val="36"/>
          <w:szCs w:val="36"/>
          <w:lang w:val="en-US"/>
        </w:rPr>
        <w:br w:type="page"/>
      </w:r>
    </w:p>
    <w:p w14:paraId="238AC646" w14:textId="77777777" w:rsidR="009D5855" w:rsidRPr="00312B43" w:rsidRDefault="009D5855" w:rsidP="009564DD">
      <w:pPr>
        <w:tabs>
          <w:tab w:val="left" w:pos="1212"/>
        </w:tabs>
        <w:jc w:val="both"/>
        <w:rPr>
          <w:b/>
          <w:bCs/>
          <w:color w:val="4472C4" w:themeColor="accent1"/>
          <w:sz w:val="44"/>
          <w:szCs w:val="44"/>
          <w:u w:val="single"/>
        </w:rPr>
      </w:pPr>
      <w:r w:rsidRPr="00312B43">
        <w:rPr>
          <w:b/>
          <w:bCs/>
          <w:color w:val="4472C4" w:themeColor="accent1"/>
          <w:sz w:val="44"/>
          <w:szCs w:val="44"/>
          <w:u w:val="single"/>
        </w:rPr>
        <w:lastRenderedPageBreak/>
        <w:t>3.2.2 Data Flow Diagram (DFD)</w:t>
      </w:r>
    </w:p>
    <w:p w14:paraId="1934AA2C" w14:textId="77777777" w:rsidR="00152EC5" w:rsidRPr="00152EC5" w:rsidRDefault="009D5855" w:rsidP="009564DD">
      <w:pPr>
        <w:tabs>
          <w:tab w:val="left" w:pos="1212"/>
        </w:tabs>
        <w:jc w:val="both"/>
        <w:rPr>
          <w:sz w:val="36"/>
          <w:szCs w:val="36"/>
        </w:rPr>
      </w:pPr>
      <w:r>
        <w:t xml:space="preserve"> </w:t>
      </w:r>
      <w:r w:rsidRPr="00152EC5">
        <w:rPr>
          <w:sz w:val="36"/>
          <w:szCs w:val="36"/>
        </w:rPr>
        <w:t>Data Flow Diagrams show the flow of data from external entities into the system, and from one process to another within the system. There are four symbols for drawing a DFD:</w:t>
      </w:r>
    </w:p>
    <w:p w14:paraId="4FAB3EB6" w14:textId="77777777" w:rsidR="00152EC5" w:rsidRPr="00152EC5" w:rsidRDefault="009D5855" w:rsidP="009564DD">
      <w:pPr>
        <w:tabs>
          <w:tab w:val="left" w:pos="1212"/>
        </w:tabs>
        <w:jc w:val="both"/>
        <w:rPr>
          <w:sz w:val="36"/>
          <w:szCs w:val="36"/>
        </w:rPr>
      </w:pPr>
      <w:r w:rsidRPr="00152EC5">
        <w:rPr>
          <w:sz w:val="36"/>
          <w:szCs w:val="36"/>
        </w:rPr>
        <w:t xml:space="preserve"> 1. Rectangles representing external entities, which are sources or destinations of data.</w:t>
      </w:r>
    </w:p>
    <w:p w14:paraId="2B3C26CC" w14:textId="77777777" w:rsidR="00152EC5" w:rsidRPr="00152EC5" w:rsidRDefault="009D5855" w:rsidP="009564DD">
      <w:pPr>
        <w:tabs>
          <w:tab w:val="left" w:pos="1212"/>
        </w:tabs>
        <w:jc w:val="both"/>
        <w:rPr>
          <w:sz w:val="36"/>
          <w:szCs w:val="36"/>
        </w:rPr>
      </w:pPr>
      <w:r w:rsidRPr="00152EC5">
        <w:rPr>
          <w:sz w:val="36"/>
          <w:szCs w:val="36"/>
        </w:rPr>
        <w:t xml:space="preserve"> 2. Ellipses representing processes, which take data as input, validate and process it and output it.</w:t>
      </w:r>
    </w:p>
    <w:p w14:paraId="1C219EFE" w14:textId="77777777" w:rsidR="00152EC5" w:rsidRPr="00152EC5" w:rsidRDefault="009D5855" w:rsidP="009564DD">
      <w:pPr>
        <w:tabs>
          <w:tab w:val="left" w:pos="1212"/>
        </w:tabs>
        <w:jc w:val="both"/>
        <w:rPr>
          <w:sz w:val="36"/>
          <w:szCs w:val="36"/>
        </w:rPr>
      </w:pPr>
      <w:r w:rsidRPr="00152EC5">
        <w:rPr>
          <w:sz w:val="36"/>
          <w:szCs w:val="36"/>
        </w:rPr>
        <w:t xml:space="preserve"> 3. Arrows representing the data flows, which can either, be electronic data or physical items.</w:t>
      </w:r>
    </w:p>
    <w:p w14:paraId="50EAAD29" w14:textId="77777777" w:rsidR="00152EC5" w:rsidRPr="00152EC5" w:rsidRDefault="009D5855" w:rsidP="009564DD">
      <w:pPr>
        <w:tabs>
          <w:tab w:val="left" w:pos="1212"/>
        </w:tabs>
        <w:jc w:val="both"/>
        <w:rPr>
          <w:sz w:val="36"/>
          <w:szCs w:val="36"/>
        </w:rPr>
      </w:pPr>
      <w:r w:rsidRPr="00152EC5">
        <w:rPr>
          <w:sz w:val="36"/>
          <w:szCs w:val="36"/>
        </w:rPr>
        <w:t xml:space="preserve"> 4. Open-ended rectangles or a Disk symbol representing data stores, including electronic stores such as databases or XML files and physical stores such as filing cabinets or stacks of paper. </w:t>
      </w:r>
    </w:p>
    <w:p w14:paraId="228A45D2" w14:textId="50DD3297" w:rsidR="001438CD" w:rsidRPr="00152EC5" w:rsidRDefault="009D5855" w:rsidP="009564DD">
      <w:pPr>
        <w:tabs>
          <w:tab w:val="left" w:pos="1212"/>
        </w:tabs>
        <w:jc w:val="both"/>
        <w:rPr>
          <w:rFonts w:cstheme="minorHAnsi"/>
          <w:b/>
          <w:bCs/>
          <w:sz w:val="36"/>
          <w:szCs w:val="36"/>
          <w:lang w:val="en-US"/>
        </w:rPr>
      </w:pPr>
      <w:r w:rsidRPr="00152EC5">
        <w:rPr>
          <w:sz w:val="36"/>
          <w:szCs w:val="36"/>
        </w:rPr>
        <w:t>Figures 3 - 14 are the Data Flow Diagrams for the current system. Each process within the system is first shown as a Context Level DFD and later as a Detailed DFD. The Context Level DFD provides a conceptual view of the process and its surrounding input, output and data stores. The Detailed DFD provides a more detailed and comprehensive view of the interaction among the sub-processes within the system.</w:t>
      </w:r>
    </w:p>
    <w:p w14:paraId="5A59F4B0" w14:textId="77777777" w:rsidR="001E52CE" w:rsidRDefault="001E52CE" w:rsidP="009564DD">
      <w:pPr>
        <w:jc w:val="both"/>
        <w:rPr>
          <w:rFonts w:cstheme="minorHAnsi"/>
          <w:b/>
          <w:bCs/>
          <w:sz w:val="36"/>
          <w:szCs w:val="36"/>
          <w:u w:val="single"/>
          <w:lang w:val="en-US"/>
        </w:rPr>
      </w:pPr>
    </w:p>
    <w:p w14:paraId="347EE09B" w14:textId="77777777" w:rsidR="001E52CE" w:rsidRDefault="001E52CE" w:rsidP="009564DD">
      <w:pPr>
        <w:jc w:val="both"/>
        <w:rPr>
          <w:rFonts w:cstheme="minorHAnsi"/>
          <w:b/>
          <w:bCs/>
          <w:sz w:val="36"/>
          <w:szCs w:val="36"/>
          <w:u w:val="single"/>
          <w:lang w:val="en-US"/>
        </w:rPr>
      </w:pPr>
    </w:p>
    <w:p w14:paraId="55F57E09" w14:textId="77777777" w:rsidR="001E52CE" w:rsidRDefault="001E52CE" w:rsidP="009564DD">
      <w:pPr>
        <w:jc w:val="both"/>
        <w:rPr>
          <w:rFonts w:cstheme="minorHAnsi"/>
          <w:b/>
          <w:bCs/>
          <w:sz w:val="36"/>
          <w:szCs w:val="36"/>
          <w:u w:val="single"/>
          <w:lang w:val="en-US"/>
        </w:rPr>
      </w:pPr>
    </w:p>
    <w:p w14:paraId="49692626" w14:textId="77777777" w:rsidR="001E52CE" w:rsidRDefault="001E52CE" w:rsidP="009564DD">
      <w:pPr>
        <w:jc w:val="both"/>
        <w:rPr>
          <w:rFonts w:cstheme="minorHAnsi"/>
          <w:b/>
          <w:bCs/>
          <w:sz w:val="36"/>
          <w:szCs w:val="36"/>
          <w:u w:val="single"/>
          <w:lang w:val="en-US"/>
        </w:rPr>
      </w:pPr>
    </w:p>
    <w:p w14:paraId="2A430431" w14:textId="77777777" w:rsidR="001E52CE" w:rsidRDefault="001E52CE" w:rsidP="009564DD">
      <w:pPr>
        <w:jc w:val="both"/>
        <w:rPr>
          <w:rFonts w:cstheme="minorHAnsi"/>
          <w:b/>
          <w:bCs/>
          <w:sz w:val="36"/>
          <w:szCs w:val="36"/>
          <w:u w:val="single"/>
          <w:lang w:val="en-US"/>
        </w:rPr>
      </w:pPr>
    </w:p>
    <w:p w14:paraId="150E595B" w14:textId="77777777" w:rsidR="001E52CE" w:rsidRDefault="001E52CE" w:rsidP="009564DD">
      <w:pPr>
        <w:jc w:val="both"/>
        <w:rPr>
          <w:rFonts w:cstheme="minorHAnsi"/>
          <w:b/>
          <w:bCs/>
          <w:sz w:val="36"/>
          <w:szCs w:val="36"/>
          <w:u w:val="single"/>
          <w:lang w:val="en-US"/>
        </w:rPr>
      </w:pPr>
    </w:p>
    <w:p w14:paraId="4E6074CA" w14:textId="77777777" w:rsidR="001E52CE" w:rsidRDefault="001E52CE" w:rsidP="009564DD">
      <w:pPr>
        <w:jc w:val="both"/>
        <w:rPr>
          <w:rFonts w:cstheme="minorHAnsi"/>
          <w:b/>
          <w:bCs/>
          <w:sz w:val="36"/>
          <w:szCs w:val="36"/>
          <w:u w:val="single"/>
          <w:lang w:val="en-US"/>
        </w:rPr>
      </w:pPr>
    </w:p>
    <w:p w14:paraId="3A6BD698" w14:textId="3A7446D4" w:rsidR="001438CD" w:rsidRPr="00B47038" w:rsidRDefault="00071427" w:rsidP="009564DD">
      <w:pPr>
        <w:jc w:val="both"/>
        <w:rPr>
          <w:rFonts w:cstheme="minorHAnsi"/>
          <w:b/>
          <w:bCs/>
          <w:color w:val="538135" w:themeColor="accent6" w:themeShade="BF"/>
          <w:sz w:val="36"/>
          <w:szCs w:val="36"/>
          <w:u w:val="single"/>
          <w:lang w:val="en-US"/>
        </w:rPr>
      </w:pPr>
      <w:r w:rsidRPr="00B47038">
        <w:rPr>
          <w:rFonts w:cstheme="minorHAnsi"/>
          <w:b/>
          <w:bCs/>
          <w:color w:val="538135" w:themeColor="accent6" w:themeShade="BF"/>
          <w:sz w:val="36"/>
          <w:szCs w:val="36"/>
          <w:u w:val="single"/>
          <w:lang w:val="en-US"/>
        </w:rPr>
        <w:t>Customer- Browse Context DFD</w:t>
      </w:r>
    </w:p>
    <w:p w14:paraId="533D1743" w14:textId="77777777" w:rsidR="00BC6401" w:rsidRPr="00BC5641" w:rsidRDefault="00BC6401" w:rsidP="009564DD">
      <w:pPr>
        <w:jc w:val="both"/>
        <w:rPr>
          <w:rFonts w:cstheme="minorHAnsi"/>
          <w:b/>
          <w:bCs/>
          <w:sz w:val="36"/>
          <w:szCs w:val="36"/>
          <w:u w:val="single"/>
          <w:lang w:val="en-US"/>
        </w:rPr>
      </w:pPr>
    </w:p>
    <w:p w14:paraId="47583400" w14:textId="05556E40" w:rsidR="002C51E3" w:rsidRPr="002C51E3" w:rsidRDefault="002C51E3" w:rsidP="00CF13B3">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jc w:val="both"/>
        <w:rPr>
          <w:rFonts w:ascii="Times New Roman" w:eastAsia="Times New Roman" w:hAnsi="Times New Roman" w:cs="Times New Roman"/>
          <w:kern w:val="0"/>
          <w:sz w:val="24"/>
          <w:szCs w:val="24"/>
          <w:lang w:eastAsia="en-IN"/>
          <w14:ligatures w14:val="none"/>
        </w:rPr>
      </w:pPr>
      <w:r w:rsidRPr="002C51E3">
        <w:rPr>
          <w:rFonts w:ascii="Times New Roman" w:eastAsia="Times New Roman" w:hAnsi="Times New Roman" w:cs="Times New Roman"/>
          <w:noProof/>
          <w:kern w:val="0"/>
          <w:sz w:val="24"/>
          <w:szCs w:val="24"/>
          <w:lang w:eastAsia="en-IN"/>
          <w14:ligatures w14:val="none"/>
        </w:rPr>
        <w:drawing>
          <wp:inline distT="0" distB="0" distL="0" distR="0" wp14:anchorId="56D1BD4E" wp14:editId="5754455F">
            <wp:extent cx="6031982" cy="4356509"/>
            <wp:effectExtent l="0" t="0" r="0" b="0"/>
            <wp:docPr id="476937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79836" cy="4463294"/>
                    </a:xfrm>
                    <a:prstGeom prst="rect">
                      <a:avLst/>
                    </a:prstGeom>
                    <a:noFill/>
                    <a:ln>
                      <a:noFill/>
                    </a:ln>
                  </pic:spPr>
                </pic:pic>
              </a:graphicData>
            </a:graphic>
          </wp:inline>
        </w:drawing>
      </w:r>
    </w:p>
    <w:p w14:paraId="276EB3D8" w14:textId="21DFCB9D" w:rsidR="00645215" w:rsidRDefault="00645215" w:rsidP="009564DD">
      <w:pPr>
        <w:tabs>
          <w:tab w:val="left" w:pos="1212"/>
        </w:tabs>
        <w:jc w:val="both"/>
        <w:rPr>
          <w:rFonts w:cstheme="minorHAnsi"/>
          <w:b/>
          <w:bCs/>
          <w:sz w:val="36"/>
          <w:szCs w:val="36"/>
          <w:lang w:val="en-US"/>
        </w:rPr>
      </w:pPr>
    </w:p>
    <w:p w14:paraId="26D49845" w14:textId="77777777" w:rsidR="00BC6401" w:rsidRDefault="00BC6401" w:rsidP="009564DD">
      <w:pPr>
        <w:tabs>
          <w:tab w:val="left" w:pos="1212"/>
        </w:tabs>
        <w:jc w:val="both"/>
        <w:rPr>
          <w:b/>
          <w:bCs/>
          <w:sz w:val="40"/>
          <w:szCs w:val="40"/>
          <w:u w:val="single"/>
        </w:rPr>
      </w:pPr>
    </w:p>
    <w:p w14:paraId="37FFD615" w14:textId="77777777" w:rsidR="00BC6401" w:rsidRDefault="00BC6401" w:rsidP="009564DD">
      <w:pPr>
        <w:tabs>
          <w:tab w:val="left" w:pos="1212"/>
        </w:tabs>
        <w:jc w:val="both"/>
        <w:rPr>
          <w:b/>
          <w:bCs/>
          <w:sz w:val="40"/>
          <w:szCs w:val="40"/>
          <w:u w:val="single"/>
        </w:rPr>
      </w:pPr>
    </w:p>
    <w:p w14:paraId="50669021" w14:textId="77777777" w:rsidR="00BC6401" w:rsidRDefault="00BC6401" w:rsidP="009564DD">
      <w:pPr>
        <w:tabs>
          <w:tab w:val="left" w:pos="1212"/>
        </w:tabs>
        <w:jc w:val="both"/>
        <w:rPr>
          <w:b/>
          <w:bCs/>
          <w:sz w:val="40"/>
          <w:szCs w:val="40"/>
          <w:u w:val="single"/>
        </w:rPr>
      </w:pPr>
    </w:p>
    <w:p w14:paraId="6059C621" w14:textId="77777777" w:rsidR="00BC6401" w:rsidRDefault="00BC6401" w:rsidP="009564DD">
      <w:pPr>
        <w:tabs>
          <w:tab w:val="left" w:pos="1212"/>
        </w:tabs>
        <w:jc w:val="both"/>
        <w:rPr>
          <w:b/>
          <w:bCs/>
          <w:sz w:val="40"/>
          <w:szCs w:val="40"/>
          <w:u w:val="single"/>
        </w:rPr>
      </w:pPr>
    </w:p>
    <w:p w14:paraId="40E7D837" w14:textId="77777777" w:rsidR="00BC6401" w:rsidRDefault="00BC6401" w:rsidP="009564DD">
      <w:pPr>
        <w:tabs>
          <w:tab w:val="left" w:pos="1212"/>
        </w:tabs>
        <w:jc w:val="both"/>
        <w:rPr>
          <w:b/>
          <w:bCs/>
          <w:sz w:val="40"/>
          <w:szCs w:val="40"/>
          <w:u w:val="single"/>
        </w:rPr>
      </w:pPr>
    </w:p>
    <w:p w14:paraId="5D192D71" w14:textId="77777777" w:rsidR="00BC6401" w:rsidRDefault="00BC6401" w:rsidP="009564DD">
      <w:pPr>
        <w:tabs>
          <w:tab w:val="left" w:pos="1212"/>
        </w:tabs>
        <w:jc w:val="both"/>
        <w:rPr>
          <w:b/>
          <w:bCs/>
          <w:sz w:val="40"/>
          <w:szCs w:val="40"/>
          <w:u w:val="single"/>
        </w:rPr>
      </w:pPr>
    </w:p>
    <w:p w14:paraId="233DB309" w14:textId="77777777" w:rsidR="00BC6401" w:rsidRDefault="00BC6401" w:rsidP="009564DD">
      <w:pPr>
        <w:tabs>
          <w:tab w:val="left" w:pos="1212"/>
        </w:tabs>
        <w:jc w:val="both"/>
        <w:rPr>
          <w:b/>
          <w:bCs/>
          <w:sz w:val="40"/>
          <w:szCs w:val="40"/>
          <w:u w:val="single"/>
        </w:rPr>
      </w:pPr>
    </w:p>
    <w:p w14:paraId="4E30AF31" w14:textId="77777777" w:rsidR="00BC6401" w:rsidRDefault="00BC6401" w:rsidP="009564DD">
      <w:pPr>
        <w:tabs>
          <w:tab w:val="left" w:pos="1212"/>
        </w:tabs>
        <w:jc w:val="both"/>
        <w:rPr>
          <w:b/>
          <w:bCs/>
          <w:sz w:val="40"/>
          <w:szCs w:val="40"/>
          <w:u w:val="single"/>
        </w:rPr>
      </w:pPr>
    </w:p>
    <w:p w14:paraId="576CD667" w14:textId="77777777" w:rsidR="00BC6401" w:rsidRDefault="00BC6401" w:rsidP="009564DD">
      <w:pPr>
        <w:tabs>
          <w:tab w:val="left" w:pos="1212"/>
        </w:tabs>
        <w:jc w:val="both"/>
        <w:rPr>
          <w:b/>
          <w:bCs/>
          <w:sz w:val="40"/>
          <w:szCs w:val="40"/>
          <w:u w:val="single"/>
        </w:rPr>
      </w:pPr>
    </w:p>
    <w:p w14:paraId="126BC9B6" w14:textId="0B8A59CC" w:rsidR="00D17FA9" w:rsidRPr="00B47038" w:rsidRDefault="00F944B4" w:rsidP="009564DD">
      <w:pPr>
        <w:tabs>
          <w:tab w:val="left" w:pos="1212"/>
        </w:tabs>
        <w:jc w:val="both"/>
        <w:rPr>
          <w:b/>
          <w:bCs/>
          <w:color w:val="538135" w:themeColor="accent6" w:themeShade="BF"/>
          <w:sz w:val="40"/>
          <w:szCs w:val="40"/>
          <w:u w:val="single"/>
        </w:rPr>
      </w:pPr>
      <w:r w:rsidRPr="00B47038">
        <w:rPr>
          <w:b/>
          <w:bCs/>
          <w:color w:val="538135" w:themeColor="accent6" w:themeShade="BF"/>
          <w:sz w:val="40"/>
          <w:szCs w:val="40"/>
          <w:u w:val="single"/>
        </w:rPr>
        <w:t>Customer-Browse Detailed DFD</w:t>
      </w:r>
    </w:p>
    <w:p w14:paraId="3038C64E" w14:textId="0EF734EA" w:rsidR="00F944B4" w:rsidRPr="00F944B4" w:rsidRDefault="00F944B4" w:rsidP="00BC6401">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jc w:val="both"/>
        <w:rPr>
          <w:rFonts w:ascii="Times New Roman" w:eastAsia="Times New Roman" w:hAnsi="Times New Roman" w:cs="Times New Roman"/>
          <w:kern w:val="0"/>
          <w:sz w:val="24"/>
          <w:szCs w:val="24"/>
          <w:lang w:eastAsia="en-IN"/>
          <w14:ligatures w14:val="none"/>
        </w:rPr>
      </w:pPr>
      <w:r w:rsidRPr="001E52CE">
        <w:rPr>
          <w:rFonts w:ascii="Times New Roman" w:eastAsia="Times New Roman" w:hAnsi="Times New Roman" w:cs="Times New Roman"/>
          <w:noProof/>
          <w:kern w:val="0"/>
          <w:sz w:val="24"/>
          <w:szCs w:val="24"/>
          <w:lang w:eastAsia="en-IN"/>
          <w14:ligatures w14:val="none"/>
        </w:rPr>
        <w:drawing>
          <wp:inline distT="0" distB="0" distL="0" distR="0" wp14:anchorId="7FE5DC13" wp14:editId="18B110D0">
            <wp:extent cx="6390640" cy="3611245"/>
            <wp:effectExtent l="0" t="0" r="0" b="0"/>
            <wp:docPr id="1716432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90640" cy="3611245"/>
                    </a:xfrm>
                    <a:prstGeom prst="rect">
                      <a:avLst/>
                    </a:prstGeom>
                    <a:noFill/>
                    <a:ln>
                      <a:noFill/>
                    </a:ln>
                  </pic:spPr>
                </pic:pic>
              </a:graphicData>
            </a:graphic>
          </wp:inline>
        </w:drawing>
      </w:r>
    </w:p>
    <w:p w14:paraId="68CA3D35" w14:textId="5707FB3F" w:rsidR="00D17FA9" w:rsidRPr="004525B6" w:rsidRDefault="00596E52" w:rsidP="009564DD">
      <w:pPr>
        <w:tabs>
          <w:tab w:val="left" w:pos="1212"/>
        </w:tabs>
        <w:jc w:val="both"/>
        <w:rPr>
          <w:rFonts w:cstheme="minorHAnsi"/>
          <w:b/>
          <w:bCs/>
          <w:color w:val="538135" w:themeColor="accent6" w:themeShade="BF"/>
          <w:sz w:val="36"/>
          <w:szCs w:val="36"/>
          <w:u w:val="single"/>
          <w:lang w:val="en-US"/>
        </w:rPr>
      </w:pPr>
      <w:r w:rsidRPr="004525B6">
        <w:rPr>
          <w:rFonts w:cstheme="minorHAnsi"/>
          <w:b/>
          <w:bCs/>
          <w:color w:val="538135" w:themeColor="accent6" w:themeShade="BF"/>
          <w:sz w:val="36"/>
          <w:szCs w:val="36"/>
          <w:u w:val="single"/>
          <w:lang w:val="en-US"/>
        </w:rPr>
        <w:t>Customer</w:t>
      </w:r>
      <w:r w:rsidR="00A407EF" w:rsidRPr="004525B6">
        <w:rPr>
          <w:rFonts w:cstheme="minorHAnsi"/>
          <w:b/>
          <w:bCs/>
          <w:color w:val="538135" w:themeColor="accent6" w:themeShade="BF"/>
          <w:sz w:val="36"/>
          <w:szCs w:val="36"/>
          <w:u w:val="single"/>
          <w:lang w:val="en-US"/>
        </w:rPr>
        <w:t>- Shopping Cart Context DFD</w:t>
      </w:r>
    </w:p>
    <w:p w14:paraId="4F3F07D2" w14:textId="21D10829" w:rsidR="00FF1EA6" w:rsidRDefault="00BC1C34" w:rsidP="00CC7D29">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1212"/>
        </w:tabs>
        <w:jc w:val="both"/>
        <w:rPr>
          <w:rFonts w:cstheme="minorHAnsi"/>
          <w:b/>
          <w:bCs/>
          <w:sz w:val="36"/>
          <w:szCs w:val="36"/>
          <w:u w:val="single"/>
          <w:lang w:val="en-US"/>
        </w:rPr>
      </w:pPr>
      <w:r w:rsidRPr="00CC7D29">
        <w:rPr>
          <w:rFonts w:cstheme="minorHAnsi"/>
          <w:noProof/>
          <w:sz w:val="36"/>
          <w:szCs w:val="36"/>
          <w:lang w:val="en-US"/>
        </w:rPr>
        <w:drawing>
          <wp:inline distT="0" distB="0" distL="0" distR="0" wp14:anchorId="6B32DCEA" wp14:editId="7EB7E8FD">
            <wp:extent cx="6390640" cy="4157630"/>
            <wp:effectExtent l="0" t="0" r="0" b="0"/>
            <wp:docPr id="1921444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44629" name=""/>
                    <pic:cNvPicPr/>
                  </pic:nvPicPr>
                  <pic:blipFill>
                    <a:blip r:embed="rId22"/>
                    <a:stretch>
                      <a:fillRect/>
                    </a:stretch>
                  </pic:blipFill>
                  <pic:spPr>
                    <a:xfrm>
                      <a:off x="0" y="0"/>
                      <a:ext cx="6408833" cy="4169466"/>
                    </a:xfrm>
                    <a:prstGeom prst="rect">
                      <a:avLst/>
                    </a:prstGeom>
                  </pic:spPr>
                </pic:pic>
              </a:graphicData>
            </a:graphic>
          </wp:inline>
        </w:drawing>
      </w:r>
    </w:p>
    <w:p w14:paraId="383DB04D" w14:textId="227334D5" w:rsidR="00CE13A4" w:rsidRDefault="0076335F" w:rsidP="0076335F">
      <w:pPr>
        <w:jc w:val="both"/>
        <w:rPr>
          <w:b/>
          <w:bCs/>
          <w:color w:val="538135" w:themeColor="accent6" w:themeShade="BF"/>
          <w:sz w:val="40"/>
          <w:szCs w:val="40"/>
          <w:u w:val="single"/>
        </w:rPr>
      </w:pPr>
      <w:r w:rsidRPr="007B2979">
        <w:rPr>
          <w:b/>
          <w:bCs/>
          <w:color w:val="538135" w:themeColor="accent6" w:themeShade="BF"/>
          <w:sz w:val="40"/>
          <w:szCs w:val="40"/>
          <w:u w:val="single"/>
        </w:rPr>
        <w:lastRenderedPageBreak/>
        <w:t>Customer - ShoppingCart Detail</w:t>
      </w:r>
      <w:r w:rsidR="00CE13A4" w:rsidRPr="007B2979">
        <w:rPr>
          <w:b/>
          <w:bCs/>
          <w:color w:val="538135" w:themeColor="accent6" w:themeShade="BF"/>
          <w:sz w:val="40"/>
          <w:szCs w:val="40"/>
          <w:u w:val="single"/>
        </w:rPr>
        <w:t>d</w:t>
      </w:r>
      <w:r w:rsidR="007B2979" w:rsidRPr="007B2979">
        <w:rPr>
          <w:b/>
          <w:bCs/>
          <w:color w:val="538135" w:themeColor="accent6" w:themeShade="BF"/>
          <w:sz w:val="40"/>
          <w:szCs w:val="40"/>
          <w:u w:val="single"/>
        </w:rPr>
        <w:t>ed DFD</w:t>
      </w:r>
    </w:p>
    <w:p w14:paraId="02296834" w14:textId="754A0C36" w:rsidR="003D328E" w:rsidRPr="007B2979" w:rsidRDefault="003D328E" w:rsidP="003D328E">
      <w:pPr>
        <w:pBdr>
          <w:top w:val="single" w:sz="4" w:space="1" w:color="auto"/>
          <w:left w:val="single" w:sz="4" w:space="4" w:color="auto"/>
          <w:bottom w:val="single" w:sz="4" w:space="1" w:color="auto"/>
          <w:right w:val="single" w:sz="4" w:space="4" w:color="auto"/>
          <w:between w:val="single" w:sz="4" w:space="1" w:color="auto"/>
          <w:bar w:val="single" w:sz="4" w:color="auto"/>
        </w:pBdr>
        <w:jc w:val="both"/>
        <w:rPr>
          <w:b/>
          <w:bCs/>
          <w:color w:val="538135" w:themeColor="accent6" w:themeShade="BF"/>
          <w:sz w:val="40"/>
          <w:szCs w:val="40"/>
          <w:u w:val="single"/>
        </w:rPr>
      </w:pPr>
      <w:r w:rsidRPr="003D328E">
        <w:rPr>
          <w:b/>
          <w:bCs/>
          <w:noProof/>
          <w:color w:val="538135" w:themeColor="accent6" w:themeShade="BF"/>
          <w:sz w:val="40"/>
          <w:szCs w:val="40"/>
        </w:rPr>
        <w:drawing>
          <wp:inline distT="0" distB="0" distL="0" distR="0" wp14:anchorId="34C379E4" wp14:editId="327671B6">
            <wp:extent cx="6390640" cy="3270885"/>
            <wp:effectExtent l="0" t="0" r="0" b="0"/>
            <wp:docPr id="59597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79229" name=""/>
                    <pic:cNvPicPr/>
                  </pic:nvPicPr>
                  <pic:blipFill>
                    <a:blip r:embed="rId23"/>
                    <a:stretch>
                      <a:fillRect/>
                    </a:stretch>
                  </pic:blipFill>
                  <pic:spPr>
                    <a:xfrm>
                      <a:off x="0" y="0"/>
                      <a:ext cx="6390640" cy="3270885"/>
                    </a:xfrm>
                    <a:prstGeom prst="rect">
                      <a:avLst/>
                    </a:prstGeom>
                  </pic:spPr>
                </pic:pic>
              </a:graphicData>
            </a:graphic>
          </wp:inline>
        </w:drawing>
      </w:r>
    </w:p>
    <w:p w14:paraId="129CF06C" w14:textId="056C4FA9" w:rsidR="00CC7D29" w:rsidRPr="00391B26" w:rsidRDefault="00391B26" w:rsidP="009564DD">
      <w:pPr>
        <w:jc w:val="both"/>
        <w:rPr>
          <w:rFonts w:cstheme="minorHAnsi"/>
          <w:b/>
          <w:bCs/>
          <w:color w:val="538135" w:themeColor="accent6" w:themeShade="BF"/>
          <w:sz w:val="40"/>
          <w:szCs w:val="40"/>
          <w:u w:val="single"/>
          <w:lang w:val="en-US"/>
        </w:rPr>
      </w:pPr>
      <w:r w:rsidRPr="00391B26">
        <w:rPr>
          <w:b/>
          <w:bCs/>
          <w:color w:val="538135" w:themeColor="accent6" w:themeShade="BF"/>
          <w:sz w:val="40"/>
          <w:szCs w:val="40"/>
          <w:u w:val="single"/>
        </w:rPr>
        <w:t>Customer-Authentication Context DFD</w:t>
      </w:r>
    </w:p>
    <w:p w14:paraId="71454F29" w14:textId="77777777" w:rsidR="00CC7D29" w:rsidRDefault="00CC7D29" w:rsidP="00CC7D29">
      <w:pPr>
        <w:tabs>
          <w:tab w:val="left" w:pos="4059"/>
        </w:tabs>
        <w:jc w:val="both"/>
        <w:rPr>
          <w:rFonts w:cstheme="minorHAnsi"/>
          <w:b/>
          <w:bCs/>
          <w:sz w:val="36"/>
          <w:szCs w:val="36"/>
          <w:u w:val="single"/>
          <w:lang w:val="en-US"/>
        </w:rPr>
      </w:pPr>
    </w:p>
    <w:p w14:paraId="0B48E07A" w14:textId="4D12DC24" w:rsidR="00924D43" w:rsidRDefault="00BE4F21" w:rsidP="005E1615">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cstheme="minorHAnsi"/>
          <w:b/>
          <w:bCs/>
          <w:sz w:val="36"/>
          <w:szCs w:val="36"/>
          <w:u w:val="single"/>
          <w:lang w:val="en-US"/>
        </w:rPr>
      </w:pPr>
      <w:r w:rsidRPr="00BE4F21">
        <w:rPr>
          <w:rFonts w:cstheme="minorHAnsi"/>
          <w:noProof/>
          <w:sz w:val="36"/>
          <w:szCs w:val="36"/>
          <w:lang w:val="en-US"/>
        </w:rPr>
        <w:drawing>
          <wp:inline distT="0" distB="0" distL="0" distR="0" wp14:anchorId="2BC656AE" wp14:editId="2FB0CE36">
            <wp:extent cx="6390640" cy="2919095"/>
            <wp:effectExtent l="0" t="0" r="0" b="0"/>
            <wp:docPr id="17745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010" name=""/>
                    <pic:cNvPicPr/>
                  </pic:nvPicPr>
                  <pic:blipFill>
                    <a:blip r:embed="rId24"/>
                    <a:stretch>
                      <a:fillRect/>
                    </a:stretch>
                  </pic:blipFill>
                  <pic:spPr>
                    <a:xfrm>
                      <a:off x="0" y="0"/>
                      <a:ext cx="6390640" cy="2919095"/>
                    </a:xfrm>
                    <a:prstGeom prst="rect">
                      <a:avLst/>
                    </a:prstGeom>
                  </pic:spPr>
                </pic:pic>
              </a:graphicData>
            </a:graphic>
          </wp:inline>
        </w:drawing>
      </w:r>
    </w:p>
    <w:p w14:paraId="05D86C6F" w14:textId="77777777" w:rsidR="00924D43" w:rsidRDefault="00924D43" w:rsidP="009564DD">
      <w:pPr>
        <w:tabs>
          <w:tab w:val="left" w:pos="1212"/>
        </w:tabs>
        <w:jc w:val="both"/>
        <w:rPr>
          <w:rFonts w:cstheme="minorHAnsi"/>
          <w:b/>
          <w:bCs/>
          <w:sz w:val="36"/>
          <w:szCs w:val="36"/>
          <w:u w:val="single"/>
          <w:lang w:val="en-US"/>
        </w:rPr>
      </w:pPr>
    </w:p>
    <w:p w14:paraId="663CA24E" w14:textId="77777777" w:rsidR="00281C08" w:rsidRDefault="00281C08" w:rsidP="009564DD">
      <w:pPr>
        <w:tabs>
          <w:tab w:val="left" w:pos="1212"/>
        </w:tabs>
        <w:jc w:val="both"/>
        <w:rPr>
          <w:rFonts w:cstheme="minorHAnsi"/>
          <w:b/>
          <w:bCs/>
          <w:sz w:val="36"/>
          <w:szCs w:val="36"/>
          <w:u w:val="single"/>
          <w:lang w:val="en-US"/>
        </w:rPr>
      </w:pPr>
    </w:p>
    <w:p w14:paraId="007ACF55" w14:textId="77777777" w:rsidR="00281C08" w:rsidRDefault="00281C08" w:rsidP="009564DD">
      <w:pPr>
        <w:tabs>
          <w:tab w:val="left" w:pos="1212"/>
        </w:tabs>
        <w:jc w:val="both"/>
        <w:rPr>
          <w:rFonts w:cstheme="minorHAnsi"/>
          <w:b/>
          <w:bCs/>
          <w:sz w:val="36"/>
          <w:szCs w:val="36"/>
          <w:u w:val="single"/>
          <w:lang w:val="en-US"/>
        </w:rPr>
      </w:pPr>
    </w:p>
    <w:p w14:paraId="351278ED" w14:textId="77777777" w:rsidR="00281C08" w:rsidRDefault="00281C08" w:rsidP="009564DD">
      <w:pPr>
        <w:tabs>
          <w:tab w:val="left" w:pos="1212"/>
        </w:tabs>
        <w:jc w:val="both"/>
        <w:rPr>
          <w:rFonts w:cstheme="minorHAnsi"/>
          <w:b/>
          <w:bCs/>
          <w:sz w:val="36"/>
          <w:szCs w:val="36"/>
          <w:u w:val="single"/>
          <w:lang w:val="en-US"/>
        </w:rPr>
      </w:pPr>
    </w:p>
    <w:p w14:paraId="0DF4BBC3" w14:textId="4046237F" w:rsidR="00895CC6" w:rsidRDefault="007061E9" w:rsidP="009564DD">
      <w:pPr>
        <w:jc w:val="both"/>
        <w:rPr>
          <w:b/>
          <w:bCs/>
          <w:color w:val="538135" w:themeColor="accent6" w:themeShade="BF"/>
          <w:sz w:val="40"/>
          <w:szCs w:val="40"/>
          <w:u w:val="single"/>
        </w:rPr>
      </w:pPr>
      <w:r w:rsidRPr="007061E9">
        <w:rPr>
          <w:b/>
          <w:bCs/>
          <w:color w:val="538135" w:themeColor="accent6" w:themeShade="BF"/>
          <w:sz w:val="40"/>
          <w:szCs w:val="40"/>
          <w:u w:val="single"/>
        </w:rPr>
        <w:lastRenderedPageBreak/>
        <w:t>Customer-Authentication-PurchaseHistory DFD</w:t>
      </w:r>
    </w:p>
    <w:p w14:paraId="53493D1E" w14:textId="77777777" w:rsidR="00B23004" w:rsidRDefault="00B23004" w:rsidP="009564DD">
      <w:pPr>
        <w:jc w:val="both"/>
        <w:rPr>
          <w:b/>
          <w:bCs/>
          <w:color w:val="538135" w:themeColor="accent6" w:themeShade="BF"/>
          <w:sz w:val="40"/>
          <w:szCs w:val="40"/>
          <w:u w:val="single"/>
        </w:rPr>
      </w:pPr>
    </w:p>
    <w:p w14:paraId="62759740" w14:textId="6913AC90" w:rsidR="00A92A09" w:rsidRDefault="00A92A09" w:rsidP="00A92A09">
      <w:pPr>
        <w:pBdr>
          <w:top w:val="single" w:sz="4" w:space="1" w:color="auto"/>
          <w:left w:val="single" w:sz="4" w:space="4" w:color="auto"/>
          <w:bottom w:val="single" w:sz="4" w:space="1" w:color="auto"/>
          <w:right w:val="single" w:sz="4" w:space="4" w:color="auto"/>
          <w:between w:val="single" w:sz="4" w:space="1" w:color="auto"/>
          <w:bar w:val="single" w:sz="4" w:color="auto"/>
        </w:pBdr>
        <w:jc w:val="both"/>
        <w:rPr>
          <w:b/>
          <w:bCs/>
          <w:color w:val="538135" w:themeColor="accent6" w:themeShade="BF"/>
          <w:sz w:val="40"/>
          <w:szCs w:val="40"/>
          <w:u w:val="single"/>
        </w:rPr>
      </w:pPr>
      <w:r w:rsidRPr="00A92A09">
        <w:rPr>
          <w:b/>
          <w:bCs/>
          <w:noProof/>
          <w:color w:val="538135" w:themeColor="accent6" w:themeShade="BF"/>
          <w:sz w:val="40"/>
          <w:szCs w:val="40"/>
        </w:rPr>
        <w:drawing>
          <wp:inline distT="0" distB="0" distL="0" distR="0" wp14:anchorId="32CFF338" wp14:editId="3A30D292">
            <wp:extent cx="6390640" cy="3002915"/>
            <wp:effectExtent l="0" t="0" r="0" b="0"/>
            <wp:docPr id="466428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28355" name=""/>
                    <pic:cNvPicPr/>
                  </pic:nvPicPr>
                  <pic:blipFill>
                    <a:blip r:embed="rId25"/>
                    <a:stretch>
                      <a:fillRect/>
                    </a:stretch>
                  </pic:blipFill>
                  <pic:spPr>
                    <a:xfrm>
                      <a:off x="0" y="0"/>
                      <a:ext cx="6390640" cy="3002915"/>
                    </a:xfrm>
                    <a:prstGeom prst="rect">
                      <a:avLst/>
                    </a:prstGeom>
                  </pic:spPr>
                </pic:pic>
              </a:graphicData>
            </a:graphic>
          </wp:inline>
        </w:drawing>
      </w:r>
    </w:p>
    <w:p w14:paraId="3D6821DA" w14:textId="77777777" w:rsidR="00B23004" w:rsidRDefault="00B23004" w:rsidP="009564DD">
      <w:pPr>
        <w:jc w:val="both"/>
        <w:rPr>
          <w:b/>
          <w:bCs/>
          <w:color w:val="538135" w:themeColor="accent6" w:themeShade="BF"/>
          <w:sz w:val="40"/>
          <w:szCs w:val="40"/>
          <w:u w:val="single"/>
        </w:rPr>
      </w:pPr>
    </w:p>
    <w:p w14:paraId="72660596" w14:textId="77777777" w:rsidR="00B23004" w:rsidRDefault="00B23004" w:rsidP="009564DD">
      <w:pPr>
        <w:jc w:val="both"/>
        <w:rPr>
          <w:b/>
          <w:bCs/>
          <w:color w:val="538135" w:themeColor="accent6" w:themeShade="BF"/>
          <w:sz w:val="40"/>
          <w:szCs w:val="40"/>
          <w:u w:val="single"/>
        </w:rPr>
      </w:pPr>
    </w:p>
    <w:p w14:paraId="7D7CE392" w14:textId="5D5B4A5A" w:rsidR="00B23004" w:rsidRDefault="000F5871" w:rsidP="009564DD">
      <w:pPr>
        <w:jc w:val="both"/>
        <w:rPr>
          <w:b/>
          <w:bCs/>
          <w:color w:val="538135" w:themeColor="accent6" w:themeShade="BF"/>
          <w:sz w:val="40"/>
          <w:szCs w:val="40"/>
          <w:u w:val="single"/>
        </w:rPr>
      </w:pPr>
      <w:r w:rsidRPr="000F5871">
        <w:rPr>
          <w:b/>
          <w:bCs/>
          <w:color w:val="538135" w:themeColor="accent6" w:themeShade="BF"/>
          <w:sz w:val="40"/>
          <w:szCs w:val="40"/>
          <w:u w:val="single"/>
        </w:rPr>
        <w:t>Customer-Authentication-UserProfile DFD</w:t>
      </w:r>
    </w:p>
    <w:p w14:paraId="44FE2D8C" w14:textId="77777777" w:rsidR="00360243" w:rsidRPr="000F5871" w:rsidRDefault="00360243" w:rsidP="009564DD">
      <w:pPr>
        <w:jc w:val="both"/>
        <w:rPr>
          <w:b/>
          <w:bCs/>
          <w:color w:val="538135" w:themeColor="accent6" w:themeShade="BF"/>
          <w:sz w:val="40"/>
          <w:szCs w:val="40"/>
          <w:u w:val="single"/>
        </w:rPr>
      </w:pPr>
    </w:p>
    <w:p w14:paraId="669E997A" w14:textId="15AD233E" w:rsidR="00281C08" w:rsidRPr="00454345" w:rsidRDefault="00454345" w:rsidP="00454345">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b/>
          <w:bCs/>
          <w:color w:val="538135" w:themeColor="accent6" w:themeShade="BF"/>
          <w:sz w:val="40"/>
          <w:szCs w:val="40"/>
          <w:lang w:val="en-US"/>
        </w:rPr>
      </w:pPr>
      <w:r w:rsidRPr="00454345">
        <w:rPr>
          <w:rFonts w:cstheme="minorHAnsi"/>
          <w:noProof/>
          <w:color w:val="538135" w:themeColor="accent6" w:themeShade="BF"/>
          <w:sz w:val="40"/>
          <w:szCs w:val="40"/>
          <w:lang w:val="en-US"/>
        </w:rPr>
        <w:drawing>
          <wp:inline distT="0" distB="0" distL="0" distR="0" wp14:anchorId="2E2DBCA5" wp14:editId="7B8DE355">
            <wp:extent cx="6390640" cy="1663700"/>
            <wp:effectExtent l="0" t="0" r="0" b="0"/>
            <wp:docPr id="681900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00931" name=""/>
                    <pic:cNvPicPr/>
                  </pic:nvPicPr>
                  <pic:blipFill>
                    <a:blip r:embed="rId26"/>
                    <a:stretch>
                      <a:fillRect/>
                    </a:stretch>
                  </pic:blipFill>
                  <pic:spPr>
                    <a:xfrm>
                      <a:off x="0" y="0"/>
                      <a:ext cx="6390640" cy="1663700"/>
                    </a:xfrm>
                    <a:prstGeom prst="rect">
                      <a:avLst/>
                    </a:prstGeom>
                  </pic:spPr>
                </pic:pic>
              </a:graphicData>
            </a:graphic>
          </wp:inline>
        </w:drawing>
      </w:r>
    </w:p>
    <w:p w14:paraId="7FA244BA" w14:textId="77777777" w:rsidR="00B23004" w:rsidRDefault="00B23004" w:rsidP="009564DD">
      <w:pPr>
        <w:jc w:val="both"/>
        <w:rPr>
          <w:b/>
          <w:bCs/>
          <w:color w:val="538135" w:themeColor="accent6" w:themeShade="BF"/>
          <w:sz w:val="40"/>
          <w:szCs w:val="40"/>
          <w:u w:val="single"/>
        </w:rPr>
      </w:pPr>
    </w:p>
    <w:p w14:paraId="4B034A4B" w14:textId="77777777" w:rsidR="00B23004" w:rsidRDefault="00B23004" w:rsidP="009564DD">
      <w:pPr>
        <w:jc w:val="both"/>
        <w:rPr>
          <w:b/>
          <w:bCs/>
          <w:color w:val="538135" w:themeColor="accent6" w:themeShade="BF"/>
          <w:sz w:val="40"/>
          <w:szCs w:val="40"/>
          <w:u w:val="single"/>
        </w:rPr>
      </w:pPr>
    </w:p>
    <w:p w14:paraId="10EA21BA" w14:textId="77777777" w:rsidR="00B23004" w:rsidRDefault="00B23004" w:rsidP="009564DD">
      <w:pPr>
        <w:jc w:val="both"/>
        <w:rPr>
          <w:b/>
          <w:bCs/>
          <w:color w:val="538135" w:themeColor="accent6" w:themeShade="BF"/>
          <w:sz w:val="40"/>
          <w:szCs w:val="40"/>
          <w:u w:val="single"/>
        </w:rPr>
      </w:pPr>
    </w:p>
    <w:p w14:paraId="3F535398" w14:textId="77777777" w:rsidR="00B23004" w:rsidRDefault="00B23004" w:rsidP="009564DD">
      <w:pPr>
        <w:jc w:val="both"/>
        <w:rPr>
          <w:b/>
          <w:bCs/>
          <w:color w:val="538135" w:themeColor="accent6" w:themeShade="BF"/>
          <w:sz w:val="40"/>
          <w:szCs w:val="40"/>
          <w:u w:val="single"/>
        </w:rPr>
      </w:pPr>
    </w:p>
    <w:p w14:paraId="7B16D118" w14:textId="77777777" w:rsidR="00B23004" w:rsidRDefault="00B23004" w:rsidP="009564DD">
      <w:pPr>
        <w:jc w:val="both"/>
        <w:rPr>
          <w:b/>
          <w:bCs/>
          <w:color w:val="538135" w:themeColor="accent6" w:themeShade="BF"/>
          <w:sz w:val="40"/>
          <w:szCs w:val="40"/>
          <w:u w:val="single"/>
        </w:rPr>
      </w:pPr>
    </w:p>
    <w:p w14:paraId="66846FBE" w14:textId="0BDD499C" w:rsidR="00493381" w:rsidRDefault="00020A5E" w:rsidP="00493381">
      <w:pPr>
        <w:jc w:val="both"/>
        <w:rPr>
          <w:b/>
          <w:bCs/>
          <w:color w:val="538135" w:themeColor="accent6" w:themeShade="BF"/>
          <w:sz w:val="40"/>
          <w:szCs w:val="40"/>
          <w:u w:val="single"/>
        </w:rPr>
      </w:pPr>
      <w:r w:rsidRPr="00020A5E">
        <w:rPr>
          <w:b/>
          <w:bCs/>
          <w:color w:val="538135" w:themeColor="accent6" w:themeShade="BF"/>
          <w:sz w:val="40"/>
          <w:szCs w:val="40"/>
          <w:u w:val="single"/>
        </w:rPr>
        <w:t xml:space="preserve">Authenticated User-Purchase Context </w:t>
      </w:r>
      <w:r w:rsidR="003B5085">
        <w:rPr>
          <w:b/>
          <w:bCs/>
          <w:color w:val="538135" w:themeColor="accent6" w:themeShade="BF"/>
          <w:sz w:val="40"/>
          <w:szCs w:val="40"/>
          <w:u w:val="single"/>
        </w:rPr>
        <w:t>DFD</w:t>
      </w:r>
    </w:p>
    <w:p w14:paraId="6502619E" w14:textId="77777777" w:rsidR="0038366E" w:rsidRDefault="0038366E" w:rsidP="00493381">
      <w:pPr>
        <w:jc w:val="both"/>
        <w:rPr>
          <w:b/>
          <w:bCs/>
          <w:color w:val="538135" w:themeColor="accent6" w:themeShade="BF"/>
          <w:sz w:val="40"/>
          <w:szCs w:val="40"/>
          <w:u w:val="single"/>
        </w:rPr>
      </w:pPr>
    </w:p>
    <w:p w14:paraId="79E5ABAC" w14:textId="54DC0BD8" w:rsidR="003B5085" w:rsidRDefault="0038366E" w:rsidP="0038366E">
      <w:pPr>
        <w:pBdr>
          <w:top w:val="single" w:sz="4" w:space="1" w:color="auto"/>
          <w:left w:val="single" w:sz="4" w:space="4" w:color="auto"/>
          <w:bottom w:val="single" w:sz="4" w:space="1" w:color="auto"/>
          <w:right w:val="single" w:sz="4" w:space="4" w:color="auto"/>
          <w:between w:val="single" w:sz="4" w:space="1" w:color="auto"/>
          <w:bar w:val="single" w:sz="4" w:color="auto"/>
        </w:pBdr>
        <w:jc w:val="both"/>
        <w:rPr>
          <w:b/>
          <w:bCs/>
          <w:color w:val="538135" w:themeColor="accent6" w:themeShade="BF"/>
          <w:sz w:val="40"/>
          <w:szCs w:val="40"/>
        </w:rPr>
      </w:pPr>
      <w:r w:rsidRPr="0038366E">
        <w:rPr>
          <w:b/>
          <w:bCs/>
          <w:noProof/>
          <w:color w:val="538135" w:themeColor="accent6" w:themeShade="BF"/>
          <w:sz w:val="40"/>
          <w:szCs w:val="40"/>
        </w:rPr>
        <w:drawing>
          <wp:inline distT="0" distB="0" distL="0" distR="0" wp14:anchorId="18BF3E47" wp14:editId="25853C41">
            <wp:extent cx="6390640" cy="5072380"/>
            <wp:effectExtent l="0" t="0" r="0" b="0"/>
            <wp:docPr id="771377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77037" name=""/>
                    <pic:cNvPicPr/>
                  </pic:nvPicPr>
                  <pic:blipFill>
                    <a:blip r:embed="rId27"/>
                    <a:stretch>
                      <a:fillRect/>
                    </a:stretch>
                  </pic:blipFill>
                  <pic:spPr>
                    <a:xfrm>
                      <a:off x="0" y="0"/>
                      <a:ext cx="6390640" cy="5072380"/>
                    </a:xfrm>
                    <a:prstGeom prst="rect">
                      <a:avLst/>
                    </a:prstGeom>
                  </pic:spPr>
                </pic:pic>
              </a:graphicData>
            </a:graphic>
          </wp:inline>
        </w:drawing>
      </w:r>
    </w:p>
    <w:p w14:paraId="56837FEE" w14:textId="77777777" w:rsidR="0038366E" w:rsidRPr="0038366E" w:rsidRDefault="0038366E" w:rsidP="0038366E">
      <w:pPr>
        <w:rPr>
          <w:sz w:val="40"/>
          <w:szCs w:val="40"/>
        </w:rPr>
      </w:pPr>
    </w:p>
    <w:p w14:paraId="104A4452" w14:textId="77777777" w:rsidR="00FA120D" w:rsidRDefault="00FA120D" w:rsidP="0038366E">
      <w:pPr>
        <w:tabs>
          <w:tab w:val="left" w:pos="8727"/>
        </w:tabs>
        <w:rPr>
          <w:b/>
          <w:bCs/>
          <w:color w:val="538135" w:themeColor="accent6" w:themeShade="BF"/>
          <w:sz w:val="40"/>
          <w:szCs w:val="40"/>
          <w:u w:val="single"/>
        </w:rPr>
      </w:pPr>
    </w:p>
    <w:p w14:paraId="054497F9" w14:textId="77777777" w:rsidR="00FA120D" w:rsidRDefault="00FA120D" w:rsidP="0038366E">
      <w:pPr>
        <w:tabs>
          <w:tab w:val="left" w:pos="8727"/>
        </w:tabs>
        <w:rPr>
          <w:b/>
          <w:bCs/>
          <w:color w:val="538135" w:themeColor="accent6" w:themeShade="BF"/>
          <w:sz w:val="40"/>
          <w:szCs w:val="40"/>
          <w:u w:val="single"/>
        </w:rPr>
      </w:pPr>
    </w:p>
    <w:p w14:paraId="558586A1" w14:textId="77777777" w:rsidR="00FA120D" w:rsidRDefault="00FA120D" w:rsidP="0038366E">
      <w:pPr>
        <w:tabs>
          <w:tab w:val="left" w:pos="8727"/>
        </w:tabs>
        <w:rPr>
          <w:b/>
          <w:bCs/>
          <w:color w:val="538135" w:themeColor="accent6" w:themeShade="BF"/>
          <w:sz w:val="40"/>
          <w:szCs w:val="40"/>
          <w:u w:val="single"/>
        </w:rPr>
      </w:pPr>
    </w:p>
    <w:p w14:paraId="28824F06" w14:textId="77777777" w:rsidR="00FA120D" w:rsidRDefault="00FA120D" w:rsidP="0038366E">
      <w:pPr>
        <w:tabs>
          <w:tab w:val="left" w:pos="8727"/>
        </w:tabs>
        <w:rPr>
          <w:b/>
          <w:bCs/>
          <w:color w:val="538135" w:themeColor="accent6" w:themeShade="BF"/>
          <w:sz w:val="40"/>
          <w:szCs w:val="40"/>
          <w:u w:val="single"/>
        </w:rPr>
      </w:pPr>
    </w:p>
    <w:p w14:paraId="64F413EE" w14:textId="77777777" w:rsidR="00FA120D" w:rsidRDefault="00FA120D" w:rsidP="0038366E">
      <w:pPr>
        <w:tabs>
          <w:tab w:val="left" w:pos="8727"/>
        </w:tabs>
        <w:rPr>
          <w:b/>
          <w:bCs/>
          <w:color w:val="538135" w:themeColor="accent6" w:themeShade="BF"/>
          <w:sz w:val="40"/>
          <w:szCs w:val="40"/>
          <w:u w:val="single"/>
        </w:rPr>
      </w:pPr>
    </w:p>
    <w:p w14:paraId="6C9F5E62" w14:textId="752343FC" w:rsidR="0038366E" w:rsidRPr="00FA120D" w:rsidRDefault="00FA120D" w:rsidP="0038366E">
      <w:pPr>
        <w:tabs>
          <w:tab w:val="left" w:pos="8727"/>
        </w:tabs>
        <w:rPr>
          <w:b/>
          <w:bCs/>
          <w:color w:val="538135" w:themeColor="accent6" w:themeShade="BF"/>
          <w:sz w:val="40"/>
          <w:szCs w:val="40"/>
          <w:u w:val="single"/>
        </w:rPr>
      </w:pPr>
      <w:r w:rsidRPr="00FA120D">
        <w:rPr>
          <w:b/>
          <w:bCs/>
          <w:color w:val="538135" w:themeColor="accent6" w:themeShade="BF"/>
          <w:sz w:val="40"/>
          <w:szCs w:val="40"/>
          <w:u w:val="single"/>
        </w:rPr>
        <w:lastRenderedPageBreak/>
        <w:t>Authenticated User-Purchase DFD</w:t>
      </w:r>
    </w:p>
    <w:p w14:paraId="1193790D" w14:textId="64D83A31" w:rsidR="00895CC6" w:rsidRPr="001A6367" w:rsidRDefault="00895CC6" w:rsidP="00FA120D">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cstheme="minorHAnsi"/>
          <w:sz w:val="36"/>
          <w:szCs w:val="36"/>
          <w:lang w:val="en-US"/>
        </w:rPr>
      </w:pPr>
      <w:r w:rsidRPr="001A6367">
        <w:rPr>
          <w:rFonts w:cstheme="minorHAnsi"/>
          <w:noProof/>
          <w:sz w:val="36"/>
          <w:szCs w:val="36"/>
          <w:lang w:val="en-US"/>
        </w:rPr>
        <w:drawing>
          <wp:inline distT="0" distB="0" distL="0" distR="0" wp14:anchorId="59E72041" wp14:editId="12CD30DD">
            <wp:extent cx="6390640" cy="8763000"/>
            <wp:effectExtent l="0" t="0" r="0" b="0"/>
            <wp:docPr id="470424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24602" name=""/>
                    <pic:cNvPicPr/>
                  </pic:nvPicPr>
                  <pic:blipFill>
                    <a:blip r:embed="rId28"/>
                    <a:stretch>
                      <a:fillRect/>
                    </a:stretch>
                  </pic:blipFill>
                  <pic:spPr>
                    <a:xfrm>
                      <a:off x="0" y="0"/>
                      <a:ext cx="6390640" cy="8763000"/>
                    </a:xfrm>
                    <a:prstGeom prst="rect">
                      <a:avLst/>
                    </a:prstGeom>
                  </pic:spPr>
                </pic:pic>
              </a:graphicData>
            </a:graphic>
          </wp:inline>
        </w:drawing>
      </w:r>
      <w:r w:rsidRPr="00895CC6">
        <w:rPr>
          <w:rFonts w:cstheme="minorHAnsi"/>
          <w:b/>
          <w:bCs/>
          <w:sz w:val="36"/>
          <w:szCs w:val="36"/>
          <w:u w:val="single"/>
          <w:lang w:val="en-US"/>
        </w:rPr>
        <w:t xml:space="preserve"> </w:t>
      </w:r>
      <w:r>
        <w:rPr>
          <w:rFonts w:cstheme="minorHAnsi"/>
          <w:b/>
          <w:bCs/>
          <w:sz w:val="36"/>
          <w:szCs w:val="36"/>
          <w:u w:val="single"/>
          <w:lang w:val="en-US"/>
        </w:rPr>
        <w:br w:type="page"/>
      </w:r>
    </w:p>
    <w:p w14:paraId="6451579B" w14:textId="58D6E2DF" w:rsidR="005F4D43" w:rsidRDefault="00ED4863" w:rsidP="00FA120D">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1212"/>
        </w:tabs>
        <w:jc w:val="both"/>
        <w:rPr>
          <w:rFonts w:cstheme="minorHAnsi"/>
          <w:b/>
          <w:bCs/>
          <w:sz w:val="36"/>
          <w:szCs w:val="36"/>
          <w:u w:val="single"/>
          <w:lang w:val="en-US"/>
        </w:rPr>
      </w:pPr>
      <w:r w:rsidRPr="00FA120D">
        <w:rPr>
          <w:rFonts w:cstheme="minorHAnsi"/>
          <w:b/>
          <w:bCs/>
          <w:noProof/>
          <w:sz w:val="36"/>
          <w:szCs w:val="36"/>
          <w:lang w:val="en-US"/>
        </w:rPr>
        <w:lastRenderedPageBreak/>
        <w:drawing>
          <wp:inline distT="0" distB="0" distL="0" distR="0" wp14:anchorId="4C7804E6" wp14:editId="05AF1888">
            <wp:extent cx="6390640" cy="8405495"/>
            <wp:effectExtent l="0" t="0" r="0" b="0"/>
            <wp:docPr id="169642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29543" name=""/>
                    <pic:cNvPicPr/>
                  </pic:nvPicPr>
                  <pic:blipFill>
                    <a:blip r:embed="rId29"/>
                    <a:stretch>
                      <a:fillRect/>
                    </a:stretch>
                  </pic:blipFill>
                  <pic:spPr>
                    <a:xfrm>
                      <a:off x="0" y="0"/>
                      <a:ext cx="6390640" cy="8405495"/>
                    </a:xfrm>
                    <a:prstGeom prst="rect">
                      <a:avLst/>
                    </a:prstGeom>
                  </pic:spPr>
                </pic:pic>
              </a:graphicData>
            </a:graphic>
          </wp:inline>
        </w:drawing>
      </w:r>
    </w:p>
    <w:p w14:paraId="46CA6332" w14:textId="77777777" w:rsidR="005F4D43" w:rsidRDefault="005F4D43" w:rsidP="009564DD">
      <w:pPr>
        <w:jc w:val="both"/>
        <w:rPr>
          <w:rFonts w:cstheme="minorHAnsi"/>
          <w:b/>
          <w:bCs/>
          <w:sz w:val="36"/>
          <w:szCs w:val="36"/>
          <w:u w:val="single"/>
          <w:lang w:val="en-US"/>
        </w:rPr>
      </w:pPr>
      <w:r>
        <w:rPr>
          <w:rFonts w:cstheme="minorHAnsi"/>
          <w:b/>
          <w:bCs/>
          <w:sz w:val="36"/>
          <w:szCs w:val="36"/>
          <w:u w:val="single"/>
          <w:lang w:val="en-US"/>
        </w:rPr>
        <w:br w:type="page"/>
      </w:r>
    </w:p>
    <w:p w14:paraId="779CC3C1" w14:textId="77777777" w:rsidR="006F5675" w:rsidRPr="00DC507C" w:rsidRDefault="006F63E5" w:rsidP="009564DD">
      <w:pPr>
        <w:tabs>
          <w:tab w:val="left" w:pos="1212"/>
        </w:tabs>
        <w:jc w:val="both"/>
        <w:rPr>
          <w:color w:val="4472C4" w:themeColor="accent1"/>
          <w:u w:val="single"/>
        </w:rPr>
      </w:pPr>
      <w:r w:rsidRPr="00DC507C">
        <w:rPr>
          <w:b/>
          <w:bCs/>
          <w:color w:val="4472C4" w:themeColor="accent1"/>
          <w:sz w:val="44"/>
          <w:szCs w:val="44"/>
          <w:u w:val="single"/>
        </w:rPr>
        <w:lastRenderedPageBreak/>
        <w:t>3.3 User Interface Design</w:t>
      </w:r>
    </w:p>
    <w:p w14:paraId="048AB88E" w14:textId="7DD5369B" w:rsidR="00A407EF" w:rsidRDefault="006F63E5" w:rsidP="009564DD">
      <w:pPr>
        <w:tabs>
          <w:tab w:val="left" w:pos="1212"/>
        </w:tabs>
        <w:jc w:val="both"/>
        <w:rPr>
          <w:sz w:val="36"/>
          <w:szCs w:val="36"/>
        </w:rPr>
      </w:pPr>
      <w:r>
        <w:t xml:space="preserve"> </w:t>
      </w:r>
      <w:r w:rsidRPr="006F5675">
        <w:rPr>
          <w:sz w:val="36"/>
          <w:szCs w:val="36"/>
        </w:rPr>
        <w:t>Before implementing the actual design of the project, a few user interface designs were constructed to visualize the user interaction with the system as they browse for books, create a shopping cart and purchase books. The user interface design will closely follow our Functional Decomposition Diagram (Figure 2). Figures 15 – 20 show the initial designs of the web pages.</w:t>
      </w:r>
    </w:p>
    <w:p w14:paraId="4823713F" w14:textId="7823164E" w:rsidR="004975E5" w:rsidRDefault="004975E5" w:rsidP="00613EA6">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1212"/>
        </w:tabs>
        <w:jc w:val="both"/>
        <w:rPr>
          <w:rFonts w:cstheme="minorHAnsi"/>
          <w:b/>
          <w:bCs/>
          <w:sz w:val="36"/>
          <w:szCs w:val="36"/>
          <w:u w:val="single"/>
          <w:lang w:val="en-US"/>
        </w:rPr>
      </w:pPr>
      <w:r w:rsidRPr="00930222">
        <w:rPr>
          <w:rFonts w:cstheme="minorHAnsi"/>
          <w:b/>
          <w:bCs/>
          <w:noProof/>
          <w:sz w:val="36"/>
          <w:szCs w:val="36"/>
          <w:lang w:val="en-US"/>
        </w:rPr>
        <w:drawing>
          <wp:inline distT="0" distB="0" distL="0" distR="0" wp14:anchorId="542D5F65" wp14:editId="04E761FB">
            <wp:extent cx="6188149" cy="5257800"/>
            <wp:effectExtent l="0" t="0" r="0" b="0"/>
            <wp:docPr id="140526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61010" name="Picture 1405261010"/>
                    <pic:cNvPicPr/>
                  </pic:nvPicPr>
                  <pic:blipFill>
                    <a:blip r:embed="rId30">
                      <a:extLst>
                        <a:ext uri="{28A0092B-C50C-407E-A947-70E740481C1C}">
                          <a14:useLocalDpi xmlns:a14="http://schemas.microsoft.com/office/drawing/2010/main" val="0"/>
                        </a:ext>
                      </a:extLst>
                    </a:blip>
                    <a:stretch>
                      <a:fillRect/>
                    </a:stretch>
                  </pic:blipFill>
                  <pic:spPr>
                    <a:xfrm>
                      <a:off x="0" y="0"/>
                      <a:ext cx="6204761" cy="5271915"/>
                    </a:xfrm>
                    <a:prstGeom prst="rect">
                      <a:avLst/>
                    </a:prstGeom>
                  </pic:spPr>
                </pic:pic>
              </a:graphicData>
            </a:graphic>
          </wp:inline>
        </w:drawing>
      </w:r>
    </w:p>
    <w:p w14:paraId="751B974F" w14:textId="1B1E59F9" w:rsidR="004975E5" w:rsidRDefault="00954BAB" w:rsidP="009564DD">
      <w:pPr>
        <w:ind w:firstLine="720"/>
        <w:jc w:val="both"/>
        <w:rPr>
          <w:rFonts w:cstheme="minorHAnsi"/>
          <w:b/>
          <w:bCs/>
          <w:sz w:val="36"/>
          <w:szCs w:val="36"/>
          <w:u w:val="single"/>
          <w:lang w:val="en-US"/>
        </w:rPr>
      </w:pPr>
      <w:r>
        <w:rPr>
          <w:rFonts w:cstheme="minorHAnsi"/>
          <w:b/>
          <w:bCs/>
          <w:sz w:val="36"/>
          <w:szCs w:val="36"/>
          <w:u w:val="single"/>
          <w:lang w:val="en-US"/>
        </w:rPr>
        <w:t xml:space="preserve">FIG:15 </w:t>
      </w:r>
      <w:r w:rsidR="002B1C89">
        <w:rPr>
          <w:rFonts w:cstheme="minorHAnsi"/>
          <w:b/>
          <w:bCs/>
          <w:sz w:val="36"/>
          <w:szCs w:val="36"/>
          <w:u w:val="single"/>
          <w:lang w:val="en-US"/>
        </w:rPr>
        <w:t>MENU AND DISPLAY OF BOOKS IN THE STORE</w:t>
      </w:r>
      <w:r w:rsidR="004975E5">
        <w:rPr>
          <w:rFonts w:cstheme="minorHAnsi"/>
          <w:b/>
          <w:bCs/>
          <w:sz w:val="36"/>
          <w:szCs w:val="36"/>
          <w:u w:val="single"/>
          <w:lang w:val="en-US"/>
        </w:rPr>
        <w:br w:type="page"/>
      </w:r>
    </w:p>
    <w:p w14:paraId="3A054B35" w14:textId="2FEC15A3" w:rsidR="00D41985" w:rsidRDefault="008E572A" w:rsidP="00613EA6">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1212"/>
        </w:tabs>
        <w:jc w:val="both"/>
        <w:rPr>
          <w:rFonts w:cstheme="minorHAnsi"/>
          <w:b/>
          <w:bCs/>
          <w:sz w:val="36"/>
          <w:szCs w:val="36"/>
          <w:u w:val="single"/>
          <w:lang w:val="en-US"/>
        </w:rPr>
      </w:pPr>
      <w:r w:rsidRPr="00613EA6">
        <w:rPr>
          <w:rFonts w:cstheme="minorHAnsi"/>
          <w:b/>
          <w:bCs/>
          <w:noProof/>
          <w:sz w:val="36"/>
          <w:szCs w:val="36"/>
          <w:lang w:val="en-US"/>
        </w:rPr>
        <w:lastRenderedPageBreak/>
        <w:drawing>
          <wp:inline distT="0" distB="0" distL="0" distR="0" wp14:anchorId="0F06EA3B" wp14:editId="5129B09A">
            <wp:extent cx="6705649" cy="4359349"/>
            <wp:effectExtent l="0" t="0" r="0" b="0"/>
            <wp:docPr id="8859598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59889" name="Picture 885959889"/>
                    <pic:cNvPicPr/>
                  </pic:nvPicPr>
                  <pic:blipFill>
                    <a:blip r:embed="rId31">
                      <a:extLst>
                        <a:ext uri="{28A0092B-C50C-407E-A947-70E740481C1C}">
                          <a14:useLocalDpi xmlns:a14="http://schemas.microsoft.com/office/drawing/2010/main" val="0"/>
                        </a:ext>
                      </a:extLst>
                    </a:blip>
                    <a:stretch>
                      <a:fillRect/>
                    </a:stretch>
                  </pic:blipFill>
                  <pic:spPr>
                    <a:xfrm>
                      <a:off x="0" y="0"/>
                      <a:ext cx="6944642" cy="4514719"/>
                    </a:xfrm>
                    <a:prstGeom prst="rect">
                      <a:avLst/>
                    </a:prstGeom>
                  </pic:spPr>
                </pic:pic>
              </a:graphicData>
            </a:graphic>
          </wp:inline>
        </w:drawing>
      </w:r>
    </w:p>
    <w:p w14:paraId="2EC1401B" w14:textId="1B74C6C7" w:rsidR="0028340B" w:rsidRDefault="00636146" w:rsidP="009564DD">
      <w:pPr>
        <w:tabs>
          <w:tab w:val="left" w:pos="1212"/>
        </w:tabs>
        <w:jc w:val="both"/>
        <w:rPr>
          <w:rFonts w:cstheme="minorHAnsi"/>
          <w:b/>
          <w:bCs/>
          <w:sz w:val="36"/>
          <w:szCs w:val="36"/>
          <w:u w:val="single"/>
          <w:lang w:val="en-US"/>
        </w:rPr>
      </w:pPr>
      <w:r>
        <w:rPr>
          <w:rFonts w:cstheme="minorHAnsi"/>
          <w:b/>
          <w:bCs/>
          <w:sz w:val="36"/>
          <w:szCs w:val="36"/>
          <w:lang w:val="en-US"/>
        </w:rPr>
        <w:tab/>
      </w:r>
      <w:r>
        <w:rPr>
          <w:rFonts w:cstheme="minorHAnsi"/>
          <w:b/>
          <w:bCs/>
          <w:sz w:val="36"/>
          <w:szCs w:val="36"/>
          <w:lang w:val="en-US"/>
        </w:rPr>
        <w:tab/>
      </w:r>
      <w:r w:rsidR="0028340B" w:rsidRPr="00636146">
        <w:rPr>
          <w:rFonts w:cstheme="minorHAnsi"/>
          <w:b/>
          <w:bCs/>
          <w:sz w:val="36"/>
          <w:szCs w:val="36"/>
          <w:u w:val="single"/>
          <w:lang w:val="en-US"/>
        </w:rPr>
        <w:t>FIG:16 FOR SEARCHING THE BOOKS IN STORE</w:t>
      </w:r>
    </w:p>
    <w:p w14:paraId="47A9B98F" w14:textId="77777777" w:rsidR="00795E42" w:rsidRDefault="00795E42" w:rsidP="009564DD">
      <w:pPr>
        <w:tabs>
          <w:tab w:val="left" w:pos="1212"/>
        </w:tabs>
        <w:jc w:val="both"/>
        <w:rPr>
          <w:rFonts w:cstheme="minorHAnsi"/>
          <w:b/>
          <w:bCs/>
          <w:sz w:val="36"/>
          <w:szCs w:val="36"/>
          <w:u w:val="single"/>
          <w:lang w:val="en-US"/>
        </w:rPr>
      </w:pPr>
    </w:p>
    <w:p w14:paraId="23A19E58" w14:textId="7C8560C2" w:rsidR="00795E42" w:rsidRPr="001A5D8F" w:rsidRDefault="00795E42" w:rsidP="001A5D8F">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1212"/>
        </w:tabs>
        <w:jc w:val="both"/>
        <w:rPr>
          <w:rFonts w:cstheme="minorHAnsi"/>
          <w:b/>
          <w:bCs/>
          <w:sz w:val="36"/>
          <w:szCs w:val="36"/>
          <w:u w:val="single"/>
          <w:lang w:val="en-US"/>
        </w:rPr>
      </w:pPr>
      <w:r>
        <w:rPr>
          <w:rFonts w:cstheme="minorHAnsi"/>
          <w:b/>
          <w:bCs/>
          <w:noProof/>
          <w:sz w:val="36"/>
          <w:szCs w:val="36"/>
          <w:u w:val="single"/>
          <w:lang w:val="en-US"/>
        </w:rPr>
        <w:drawing>
          <wp:inline distT="0" distB="0" distL="0" distR="0" wp14:anchorId="23DDF2C1" wp14:editId="753D27FC">
            <wp:extent cx="6428740" cy="3745759"/>
            <wp:effectExtent l="0" t="0" r="0" b="0"/>
            <wp:docPr id="6060081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08125" name="Picture 606008125"/>
                    <pic:cNvPicPr/>
                  </pic:nvPicPr>
                  <pic:blipFill>
                    <a:blip r:embed="rId32">
                      <a:extLst>
                        <a:ext uri="{28A0092B-C50C-407E-A947-70E740481C1C}">
                          <a14:useLocalDpi xmlns:a14="http://schemas.microsoft.com/office/drawing/2010/main" val="0"/>
                        </a:ext>
                      </a:extLst>
                    </a:blip>
                    <a:stretch>
                      <a:fillRect/>
                    </a:stretch>
                  </pic:blipFill>
                  <pic:spPr>
                    <a:xfrm>
                      <a:off x="0" y="0"/>
                      <a:ext cx="6446295" cy="3755987"/>
                    </a:xfrm>
                    <a:prstGeom prst="rect">
                      <a:avLst/>
                    </a:prstGeom>
                  </pic:spPr>
                </pic:pic>
              </a:graphicData>
            </a:graphic>
          </wp:inline>
        </w:drawing>
      </w:r>
    </w:p>
    <w:p w14:paraId="7E37187A" w14:textId="07426EFC" w:rsidR="00795E42" w:rsidRDefault="00B07B28" w:rsidP="009564DD">
      <w:pPr>
        <w:tabs>
          <w:tab w:val="left" w:pos="2545"/>
        </w:tabs>
        <w:jc w:val="both"/>
        <w:rPr>
          <w:rFonts w:cstheme="minorHAnsi"/>
          <w:b/>
          <w:bCs/>
          <w:sz w:val="36"/>
          <w:szCs w:val="36"/>
          <w:u w:val="single"/>
          <w:lang w:val="en-US"/>
        </w:rPr>
      </w:pPr>
      <w:r>
        <w:rPr>
          <w:rFonts w:cstheme="minorHAnsi"/>
          <w:b/>
          <w:bCs/>
          <w:sz w:val="36"/>
          <w:szCs w:val="36"/>
          <w:lang w:val="en-US"/>
        </w:rPr>
        <w:lastRenderedPageBreak/>
        <w:tab/>
      </w:r>
      <w:r w:rsidR="00746F50" w:rsidRPr="00746F50">
        <w:rPr>
          <w:rFonts w:cstheme="minorHAnsi"/>
          <w:b/>
          <w:bCs/>
          <w:sz w:val="36"/>
          <w:szCs w:val="36"/>
          <w:u w:val="single"/>
          <w:lang w:val="en-US"/>
        </w:rPr>
        <w:t>FIG:17</w:t>
      </w:r>
      <w:r w:rsidR="00746F50">
        <w:rPr>
          <w:rFonts w:cstheme="minorHAnsi"/>
          <w:b/>
          <w:bCs/>
          <w:sz w:val="36"/>
          <w:szCs w:val="36"/>
          <w:u w:val="single"/>
          <w:lang w:val="en-US"/>
        </w:rPr>
        <w:t xml:space="preserve"> </w:t>
      </w:r>
      <w:r w:rsidRPr="00746F50">
        <w:rPr>
          <w:rFonts w:cstheme="minorHAnsi"/>
          <w:b/>
          <w:bCs/>
          <w:sz w:val="36"/>
          <w:szCs w:val="36"/>
          <w:u w:val="single"/>
          <w:lang w:val="en-US"/>
        </w:rPr>
        <w:t>SHOPPING CART FOR THE USER</w:t>
      </w:r>
    </w:p>
    <w:p w14:paraId="49BBF8BD" w14:textId="1945D9C6" w:rsidR="00746F50" w:rsidRDefault="005D690B" w:rsidP="00365073">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2545"/>
        </w:tabs>
        <w:jc w:val="both"/>
        <w:rPr>
          <w:rFonts w:cstheme="minorHAnsi"/>
          <w:b/>
          <w:bCs/>
          <w:sz w:val="36"/>
          <w:szCs w:val="36"/>
          <w:u w:val="single"/>
          <w:lang w:val="en-US"/>
        </w:rPr>
      </w:pPr>
      <w:r w:rsidRPr="00365073">
        <w:rPr>
          <w:rFonts w:cstheme="minorHAnsi"/>
          <w:b/>
          <w:bCs/>
          <w:noProof/>
          <w:sz w:val="36"/>
          <w:szCs w:val="36"/>
          <w:lang w:val="en-US"/>
        </w:rPr>
        <w:drawing>
          <wp:inline distT="0" distB="0" distL="0" distR="0" wp14:anchorId="27C03681" wp14:editId="49B23207">
            <wp:extent cx="6081823" cy="3248025"/>
            <wp:effectExtent l="0" t="0" r="0" b="0"/>
            <wp:docPr id="2713840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84016" name="Picture 271384016"/>
                    <pic:cNvPicPr/>
                  </pic:nvPicPr>
                  <pic:blipFill>
                    <a:blip r:embed="rId33">
                      <a:extLst>
                        <a:ext uri="{28A0092B-C50C-407E-A947-70E740481C1C}">
                          <a14:useLocalDpi xmlns:a14="http://schemas.microsoft.com/office/drawing/2010/main" val="0"/>
                        </a:ext>
                      </a:extLst>
                    </a:blip>
                    <a:stretch>
                      <a:fillRect/>
                    </a:stretch>
                  </pic:blipFill>
                  <pic:spPr>
                    <a:xfrm>
                      <a:off x="0" y="0"/>
                      <a:ext cx="6087142" cy="3250866"/>
                    </a:xfrm>
                    <a:prstGeom prst="rect">
                      <a:avLst/>
                    </a:prstGeom>
                  </pic:spPr>
                </pic:pic>
              </a:graphicData>
            </a:graphic>
          </wp:inline>
        </w:drawing>
      </w:r>
    </w:p>
    <w:p w14:paraId="37E8DF3E" w14:textId="74DED141" w:rsidR="005D690B" w:rsidRDefault="00754F50" w:rsidP="009564DD">
      <w:pPr>
        <w:tabs>
          <w:tab w:val="left" w:pos="2545"/>
        </w:tabs>
        <w:jc w:val="both"/>
        <w:rPr>
          <w:rFonts w:cstheme="minorHAnsi"/>
          <w:b/>
          <w:bCs/>
          <w:sz w:val="36"/>
          <w:szCs w:val="36"/>
          <w:u w:val="single"/>
          <w:lang w:val="en-US"/>
        </w:rPr>
      </w:pPr>
      <w:r>
        <w:rPr>
          <w:rFonts w:cstheme="minorHAnsi"/>
          <w:b/>
          <w:bCs/>
          <w:sz w:val="36"/>
          <w:szCs w:val="36"/>
          <w:lang w:val="en-US"/>
        </w:rPr>
        <w:tab/>
      </w:r>
      <w:r w:rsidR="00605B4D" w:rsidRPr="00754F50">
        <w:rPr>
          <w:rFonts w:cstheme="minorHAnsi"/>
          <w:b/>
          <w:bCs/>
          <w:sz w:val="36"/>
          <w:szCs w:val="36"/>
          <w:u w:val="single"/>
          <w:lang w:val="en-US"/>
        </w:rPr>
        <w:t xml:space="preserve">FIG:18 REGISTRATION </w:t>
      </w:r>
      <w:r w:rsidRPr="00754F50">
        <w:rPr>
          <w:rFonts w:cstheme="minorHAnsi"/>
          <w:b/>
          <w:bCs/>
          <w:sz w:val="36"/>
          <w:szCs w:val="36"/>
          <w:u w:val="single"/>
          <w:lang w:val="en-US"/>
        </w:rPr>
        <w:t>OF THE NEW USER</w:t>
      </w:r>
    </w:p>
    <w:p w14:paraId="0907425E" w14:textId="77777777" w:rsidR="00A356F7" w:rsidRDefault="00A356F7" w:rsidP="009564DD">
      <w:pPr>
        <w:tabs>
          <w:tab w:val="left" w:pos="2545"/>
        </w:tabs>
        <w:jc w:val="both"/>
        <w:rPr>
          <w:rFonts w:cstheme="minorHAnsi"/>
          <w:b/>
          <w:bCs/>
          <w:sz w:val="36"/>
          <w:szCs w:val="36"/>
          <w:u w:val="single"/>
          <w:lang w:val="en-US"/>
        </w:rPr>
      </w:pPr>
    </w:p>
    <w:p w14:paraId="1F05B895" w14:textId="6A3961DD" w:rsidR="00A356F7" w:rsidRDefault="003F08C0" w:rsidP="00365073">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2545"/>
        </w:tabs>
        <w:jc w:val="both"/>
        <w:rPr>
          <w:rFonts w:cstheme="minorHAnsi"/>
          <w:b/>
          <w:bCs/>
          <w:sz w:val="36"/>
          <w:szCs w:val="36"/>
          <w:u w:val="single"/>
          <w:lang w:val="en-US"/>
        </w:rPr>
      </w:pPr>
      <w:r w:rsidRPr="00365073">
        <w:rPr>
          <w:rFonts w:cstheme="minorHAnsi"/>
          <w:b/>
          <w:bCs/>
          <w:noProof/>
          <w:sz w:val="36"/>
          <w:szCs w:val="36"/>
          <w:lang w:val="en-US"/>
        </w:rPr>
        <w:drawing>
          <wp:inline distT="0" distB="0" distL="0" distR="0" wp14:anchorId="366C5651" wp14:editId="2D8B4D15">
            <wp:extent cx="6365358" cy="3305175"/>
            <wp:effectExtent l="0" t="0" r="0" b="0"/>
            <wp:docPr id="13383869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86905" name="Picture 1338386905"/>
                    <pic:cNvPicPr/>
                  </pic:nvPicPr>
                  <pic:blipFill>
                    <a:blip r:embed="rId34">
                      <a:extLst>
                        <a:ext uri="{28A0092B-C50C-407E-A947-70E740481C1C}">
                          <a14:useLocalDpi xmlns:a14="http://schemas.microsoft.com/office/drawing/2010/main" val="0"/>
                        </a:ext>
                      </a:extLst>
                    </a:blip>
                    <a:stretch>
                      <a:fillRect/>
                    </a:stretch>
                  </pic:blipFill>
                  <pic:spPr>
                    <a:xfrm>
                      <a:off x="0" y="0"/>
                      <a:ext cx="6375976" cy="3310688"/>
                    </a:xfrm>
                    <a:prstGeom prst="rect">
                      <a:avLst/>
                    </a:prstGeom>
                  </pic:spPr>
                </pic:pic>
              </a:graphicData>
            </a:graphic>
          </wp:inline>
        </w:drawing>
      </w:r>
    </w:p>
    <w:p w14:paraId="5A9F80AE" w14:textId="35BA1950" w:rsidR="003F08C0" w:rsidRDefault="003F08C0" w:rsidP="009564DD">
      <w:pPr>
        <w:tabs>
          <w:tab w:val="left" w:pos="2545"/>
        </w:tabs>
        <w:jc w:val="both"/>
        <w:rPr>
          <w:rFonts w:cstheme="minorHAnsi"/>
          <w:b/>
          <w:bCs/>
          <w:sz w:val="36"/>
          <w:szCs w:val="36"/>
          <w:u w:val="single"/>
          <w:lang w:val="en-US"/>
        </w:rPr>
      </w:pPr>
      <w:r>
        <w:rPr>
          <w:rFonts w:cstheme="minorHAnsi"/>
          <w:b/>
          <w:bCs/>
          <w:sz w:val="36"/>
          <w:szCs w:val="36"/>
          <w:lang w:val="en-US"/>
        </w:rPr>
        <w:tab/>
      </w:r>
      <w:r w:rsidR="006B4922" w:rsidRPr="006B4922">
        <w:rPr>
          <w:rFonts w:cstheme="minorHAnsi"/>
          <w:b/>
          <w:bCs/>
          <w:sz w:val="36"/>
          <w:szCs w:val="36"/>
          <w:u w:val="single"/>
          <w:lang w:val="en-US"/>
        </w:rPr>
        <w:t>FIG:19 AUTHENTICATION OF THE USER</w:t>
      </w:r>
    </w:p>
    <w:p w14:paraId="5E40E671" w14:textId="77777777" w:rsidR="006B4922" w:rsidRDefault="006B4922" w:rsidP="009564DD">
      <w:pPr>
        <w:tabs>
          <w:tab w:val="left" w:pos="2545"/>
        </w:tabs>
        <w:jc w:val="both"/>
        <w:rPr>
          <w:rFonts w:cstheme="minorHAnsi"/>
          <w:b/>
          <w:bCs/>
          <w:sz w:val="36"/>
          <w:szCs w:val="36"/>
          <w:u w:val="single"/>
          <w:lang w:val="en-US"/>
        </w:rPr>
      </w:pPr>
    </w:p>
    <w:p w14:paraId="7F6862CD" w14:textId="77777777" w:rsidR="00935197" w:rsidRDefault="00935197" w:rsidP="009564DD">
      <w:pPr>
        <w:tabs>
          <w:tab w:val="left" w:pos="2545"/>
        </w:tabs>
        <w:jc w:val="both"/>
        <w:rPr>
          <w:rFonts w:cstheme="minorHAnsi"/>
          <w:b/>
          <w:bCs/>
          <w:sz w:val="36"/>
          <w:szCs w:val="36"/>
          <w:u w:val="single"/>
          <w:lang w:val="en-US"/>
        </w:rPr>
      </w:pPr>
    </w:p>
    <w:p w14:paraId="2DFDF027" w14:textId="77777777" w:rsidR="00935197" w:rsidRDefault="00935197" w:rsidP="009564DD">
      <w:pPr>
        <w:tabs>
          <w:tab w:val="left" w:pos="2545"/>
        </w:tabs>
        <w:jc w:val="both"/>
        <w:rPr>
          <w:rFonts w:cstheme="minorHAnsi"/>
          <w:b/>
          <w:bCs/>
          <w:sz w:val="36"/>
          <w:szCs w:val="36"/>
          <w:u w:val="single"/>
          <w:lang w:val="en-US"/>
        </w:rPr>
      </w:pPr>
    </w:p>
    <w:p w14:paraId="59F58504" w14:textId="5A8A22E8" w:rsidR="00935197" w:rsidRDefault="00935197" w:rsidP="009564DD">
      <w:pPr>
        <w:tabs>
          <w:tab w:val="left" w:pos="2545"/>
        </w:tabs>
        <w:jc w:val="both"/>
        <w:rPr>
          <w:rFonts w:cstheme="minorHAnsi"/>
          <w:b/>
          <w:bCs/>
          <w:sz w:val="36"/>
          <w:szCs w:val="36"/>
          <w:u w:val="single"/>
          <w:lang w:val="en-US"/>
        </w:rPr>
      </w:pPr>
    </w:p>
    <w:p w14:paraId="0E4B36B1" w14:textId="401F8F9C" w:rsidR="00935197" w:rsidRPr="00B645E8" w:rsidRDefault="00214C27" w:rsidP="009564DD">
      <w:pPr>
        <w:tabs>
          <w:tab w:val="left" w:pos="2545"/>
        </w:tabs>
        <w:jc w:val="both"/>
        <w:rPr>
          <w:rFonts w:cstheme="minorHAnsi"/>
          <w:b/>
          <w:bCs/>
          <w:color w:val="FF0000"/>
          <w:sz w:val="36"/>
          <w:szCs w:val="36"/>
          <w:u w:val="single"/>
          <w:lang w:val="en-US"/>
        </w:rPr>
      </w:pPr>
      <w:r>
        <w:rPr>
          <w:rFonts w:cstheme="minorHAnsi"/>
          <w:b/>
          <w:bCs/>
          <w:sz w:val="36"/>
          <w:szCs w:val="36"/>
          <w:lang w:val="en-US"/>
        </w:rPr>
        <w:tab/>
      </w:r>
      <w:r w:rsidRPr="00B645E8">
        <w:rPr>
          <w:rFonts w:cstheme="minorHAnsi"/>
          <w:b/>
          <w:bCs/>
          <w:color w:val="FF0000"/>
          <w:sz w:val="36"/>
          <w:szCs w:val="36"/>
          <w:u w:val="single"/>
          <w:lang w:val="en-US"/>
        </w:rPr>
        <w:t>4.IMPLEMENTATION TECHNOLOGIES</w:t>
      </w:r>
    </w:p>
    <w:p w14:paraId="3E188BE5" w14:textId="2FAD69E1" w:rsidR="00FC31D7" w:rsidRDefault="006558C2" w:rsidP="00BB7AB3">
      <w:pPr>
        <w:tabs>
          <w:tab w:val="left" w:pos="2545"/>
        </w:tabs>
        <w:jc w:val="both"/>
        <w:rPr>
          <w:sz w:val="36"/>
          <w:szCs w:val="36"/>
        </w:rPr>
      </w:pPr>
      <w:r w:rsidRPr="0061309C">
        <w:rPr>
          <w:rFonts w:cstheme="minorHAnsi"/>
          <w:b/>
          <w:bCs/>
          <w:noProof/>
          <w:sz w:val="36"/>
          <w:szCs w:val="36"/>
          <w:u w:val="single"/>
          <w:lang w:val="en-US"/>
        </w:rPr>
        <w:drawing>
          <wp:anchor distT="0" distB="0" distL="114300" distR="114300" simplePos="0" relativeHeight="251658240" behindDoc="0" locked="0" layoutInCell="1" allowOverlap="1" wp14:anchorId="698E1AB2" wp14:editId="2D6383AF">
            <wp:simplePos x="0" y="0"/>
            <wp:positionH relativeFrom="column">
              <wp:posOffset>248285</wp:posOffset>
            </wp:positionH>
            <wp:positionV relativeFrom="paragraph">
              <wp:posOffset>3754120</wp:posOffset>
            </wp:positionV>
            <wp:extent cx="5861685" cy="2874010"/>
            <wp:effectExtent l="0" t="0" r="0" b="0"/>
            <wp:wrapSquare wrapText="bothSides"/>
            <wp:docPr id="1010115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15334" name=""/>
                    <pic:cNvPicPr/>
                  </pic:nvPicPr>
                  <pic:blipFill>
                    <a:blip r:embed="rId35">
                      <a:extLst>
                        <a:ext uri="{28A0092B-C50C-407E-A947-70E740481C1C}">
                          <a14:useLocalDpi xmlns:a14="http://schemas.microsoft.com/office/drawing/2010/main" val="0"/>
                        </a:ext>
                      </a:extLst>
                    </a:blip>
                    <a:stretch>
                      <a:fillRect/>
                    </a:stretch>
                  </pic:blipFill>
                  <pic:spPr>
                    <a:xfrm>
                      <a:off x="0" y="0"/>
                      <a:ext cx="5861685" cy="2874010"/>
                    </a:xfrm>
                    <a:prstGeom prst="rect">
                      <a:avLst/>
                    </a:prstGeom>
                  </pic:spPr>
                </pic:pic>
              </a:graphicData>
            </a:graphic>
            <wp14:sizeRelH relativeFrom="margin">
              <wp14:pctWidth>0</wp14:pctWidth>
            </wp14:sizeRelH>
            <wp14:sizeRelV relativeFrom="margin">
              <wp14:pctHeight>0</wp14:pctHeight>
            </wp14:sizeRelV>
          </wp:anchor>
        </w:drawing>
      </w:r>
      <w:r w:rsidR="00516638" w:rsidRPr="00516638">
        <w:rPr>
          <w:sz w:val="36"/>
          <w:szCs w:val="36"/>
        </w:rPr>
        <w:t>The objective of this project is to develop an online book store. When the user types in the URL of the Book Store in the address field of the browser, a Web Server is contacted to get the requested information. In the .NET Framework, IIS (Internet Information Service) acts as the Web Server. The sole task of a Web Server is to accept incoming HTTP requests and to return the requested resource in an HTTP response. The first thing IIS does when a request comes in is to decide how to handle the request. Its decision is based upon the requested file's extension. For example, if the requested file has the .asp extension, IIS will route the request to be handled by asp.dll. If it has the extension of .aspx, .ascx, etc, it will route the</w:t>
      </w:r>
      <w:r w:rsidR="00C732A5">
        <w:rPr>
          <w:sz w:val="36"/>
          <w:szCs w:val="36"/>
        </w:rPr>
        <w:t xml:space="preserve"> </w:t>
      </w:r>
      <w:r w:rsidR="00516638" w:rsidRPr="00516638">
        <w:rPr>
          <w:sz w:val="36"/>
          <w:szCs w:val="36"/>
        </w:rPr>
        <w:t>request to be handled by ASP.NET Engine.</w:t>
      </w:r>
    </w:p>
    <w:p w14:paraId="7A1213A5" w14:textId="57D06625" w:rsidR="004C0976" w:rsidRPr="00013D01" w:rsidRDefault="00866450" w:rsidP="009564DD">
      <w:pPr>
        <w:tabs>
          <w:tab w:val="left" w:pos="1134"/>
        </w:tabs>
        <w:jc w:val="both"/>
        <w:rPr>
          <w:b/>
          <w:bCs/>
          <w:sz w:val="36"/>
          <w:szCs w:val="36"/>
        </w:rPr>
      </w:pPr>
      <w:r w:rsidRPr="00624EC0">
        <w:rPr>
          <w:b/>
          <w:bCs/>
          <w:sz w:val="36"/>
          <w:szCs w:val="36"/>
        </w:rPr>
        <w:t>FIGUR</w:t>
      </w:r>
      <w:r w:rsidR="00AB533B" w:rsidRPr="00624EC0">
        <w:rPr>
          <w:b/>
          <w:bCs/>
          <w:sz w:val="36"/>
          <w:szCs w:val="36"/>
        </w:rPr>
        <w:t xml:space="preserve">E:20 RELATION BETWEEN </w:t>
      </w:r>
      <w:r w:rsidR="00624EC0" w:rsidRPr="00624EC0">
        <w:rPr>
          <w:b/>
          <w:bCs/>
          <w:sz w:val="36"/>
          <w:szCs w:val="36"/>
        </w:rPr>
        <w:t>IIS AND ASP.NET</w:t>
      </w:r>
    </w:p>
    <w:p w14:paraId="728C4BF5" w14:textId="176EAD24" w:rsidR="004C0976" w:rsidRDefault="004C0976" w:rsidP="009564DD">
      <w:pPr>
        <w:tabs>
          <w:tab w:val="left" w:pos="2545"/>
        </w:tabs>
        <w:jc w:val="both"/>
        <w:rPr>
          <w:sz w:val="36"/>
          <w:szCs w:val="36"/>
        </w:rPr>
      </w:pPr>
      <w:r>
        <w:rPr>
          <w:b/>
          <w:bCs/>
          <w:sz w:val="40"/>
          <w:szCs w:val="40"/>
        </w:rPr>
        <w:tab/>
      </w:r>
      <w:r w:rsidRPr="004C0976">
        <w:rPr>
          <w:sz w:val="36"/>
          <w:szCs w:val="36"/>
        </w:rPr>
        <w:t xml:space="preserve">The ASP.NET Engine then gets the requested file, and if </w:t>
      </w:r>
      <w:proofErr w:type="gramStart"/>
      <w:r w:rsidRPr="004C0976">
        <w:rPr>
          <w:sz w:val="36"/>
          <w:szCs w:val="36"/>
        </w:rPr>
        <w:t>necessary</w:t>
      </w:r>
      <w:proofErr w:type="gramEnd"/>
      <w:r w:rsidRPr="004C0976">
        <w:rPr>
          <w:sz w:val="36"/>
          <w:szCs w:val="36"/>
        </w:rPr>
        <w:t xml:space="preserve"> contacts the database through ADO.NET for the required file and then the information is sent back to the Client’s browser. Figure 2</w:t>
      </w:r>
      <w:r>
        <w:rPr>
          <w:sz w:val="36"/>
          <w:szCs w:val="36"/>
        </w:rPr>
        <w:t>0</w:t>
      </w:r>
      <w:r w:rsidRPr="004C0976">
        <w:rPr>
          <w:sz w:val="36"/>
          <w:szCs w:val="36"/>
        </w:rPr>
        <w:t xml:space="preserve"> shows how a client browser interacts with the </w:t>
      </w:r>
      <w:r w:rsidRPr="004C0976">
        <w:rPr>
          <w:sz w:val="36"/>
          <w:szCs w:val="36"/>
        </w:rPr>
        <w:lastRenderedPageBreak/>
        <w:t>Web server and how the Web server handles the request from client.</w:t>
      </w:r>
    </w:p>
    <w:p w14:paraId="2FD453E2" w14:textId="61161E0B" w:rsidR="004C0976" w:rsidRPr="00ED7EB6" w:rsidRDefault="00911947" w:rsidP="009564DD">
      <w:pPr>
        <w:tabs>
          <w:tab w:val="left" w:pos="2545"/>
        </w:tabs>
        <w:jc w:val="both"/>
        <w:rPr>
          <w:b/>
          <w:bCs/>
          <w:color w:val="4472C4" w:themeColor="accent1"/>
          <w:sz w:val="36"/>
          <w:szCs w:val="36"/>
          <w:u w:val="single"/>
        </w:rPr>
      </w:pPr>
      <w:r w:rsidRPr="00ED7EB6">
        <w:rPr>
          <w:b/>
          <w:bCs/>
          <w:color w:val="4472C4" w:themeColor="accent1"/>
          <w:sz w:val="36"/>
          <w:szCs w:val="36"/>
          <w:u w:val="single"/>
        </w:rPr>
        <w:t>4.1 INTERNET INFORMATION SERVICES</w:t>
      </w:r>
      <w:r w:rsidR="006C110B" w:rsidRPr="00ED7EB6">
        <w:rPr>
          <w:b/>
          <w:bCs/>
          <w:color w:val="4472C4" w:themeColor="accent1"/>
          <w:sz w:val="36"/>
          <w:szCs w:val="36"/>
          <w:u w:val="single"/>
        </w:rPr>
        <w:t>(IIS)</w:t>
      </w:r>
    </w:p>
    <w:p w14:paraId="2E74F528" w14:textId="60B12660" w:rsidR="003961C1" w:rsidRDefault="00A3100F" w:rsidP="009564DD">
      <w:pPr>
        <w:tabs>
          <w:tab w:val="left" w:pos="2545"/>
        </w:tabs>
        <w:jc w:val="both"/>
        <w:rPr>
          <w:sz w:val="36"/>
          <w:szCs w:val="36"/>
        </w:rPr>
      </w:pPr>
      <w:r w:rsidRPr="003961C1">
        <w:rPr>
          <w:sz w:val="36"/>
          <w:szCs w:val="36"/>
        </w:rPr>
        <w:t xml:space="preserve"> IIS is a set of Internet based services for Windows machines. Originally supplied as part of the Option Pack for Windows NT, they were subsequently integrated with Windows 2000 and Windows Server 2003). The current (Windows 2003) version is IIS 6.0 and includes servers for FTP (a software standard for transferring computer files between machines with widely different operating systems), SMTP (Simple Mail Transfer Protocol, is the de facto standard for email transmission across the Internet) and HTTP/HTTPS (is the secure version of HTTP, the communication protocol of the World Wide Web) [12].</w:t>
      </w:r>
    </w:p>
    <w:p w14:paraId="6F7D6F77" w14:textId="77777777" w:rsidR="005F6C3E" w:rsidRDefault="00A3100F" w:rsidP="009564DD">
      <w:pPr>
        <w:tabs>
          <w:tab w:val="left" w:pos="2545"/>
        </w:tabs>
        <w:jc w:val="both"/>
      </w:pPr>
      <w:r>
        <w:t xml:space="preserve"> </w:t>
      </w:r>
      <w:r w:rsidRPr="005F6C3E">
        <w:rPr>
          <w:b/>
          <w:bCs/>
          <w:sz w:val="40"/>
          <w:szCs w:val="40"/>
        </w:rPr>
        <w:t>Features:</w:t>
      </w:r>
      <w:r>
        <w:t xml:space="preserve"> </w:t>
      </w:r>
      <w:r w:rsidRPr="005F6C3E">
        <w:rPr>
          <w:sz w:val="36"/>
          <w:szCs w:val="36"/>
        </w:rPr>
        <w:t xml:space="preserve">The web server itself cannot directly perform </w:t>
      </w:r>
      <w:proofErr w:type="gramStart"/>
      <w:r w:rsidRPr="005F6C3E">
        <w:rPr>
          <w:sz w:val="36"/>
          <w:szCs w:val="36"/>
        </w:rPr>
        <w:t>server side</w:t>
      </w:r>
      <w:proofErr w:type="gramEnd"/>
      <w:r w:rsidRPr="005F6C3E">
        <w:rPr>
          <w:sz w:val="36"/>
          <w:szCs w:val="36"/>
        </w:rPr>
        <w:t xml:space="preserve"> processing but can delegate the task to ISAPI (Application Programming Interface of IIS) applications on the server. Microsoft provides a number of these including ones for Active Server Page and ASP.NET</w:t>
      </w:r>
      <w:r>
        <w:t>.</w:t>
      </w:r>
    </w:p>
    <w:p w14:paraId="1B8E1CBF" w14:textId="77777777" w:rsidR="00B22210" w:rsidRDefault="00A3100F" w:rsidP="009564DD">
      <w:pPr>
        <w:tabs>
          <w:tab w:val="left" w:pos="2545"/>
        </w:tabs>
        <w:jc w:val="both"/>
      </w:pPr>
      <w:r>
        <w:t xml:space="preserve"> </w:t>
      </w:r>
      <w:r w:rsidRPr="005F6C3E">
        <w:rPr>
          <w:b/>
          <w:bCs/>
          <w:sz w:val="40"/>
          <w:szCs w:val="40"/>
        </w:rPr>
        <w:t>Compatibility:</w:t>
      </w:r>
      <w:r>
        <w:t xml:space="preserve"> </w:t>
      </w:r>
      <w:r w:rsidRPr="00FA156F">
        <w:rPr>
          <w:sz w:val="36"/>
          <w:szCs w:val="36"/>
        </w:rPr>
        <w:t>Internet Information Services is designed to run on Windows server operating systems. A restricted version that supports one web site and a limited number of connections is also supplied with Windows XP Professional. Microsoft has also changed the server account that IIS runs on. In versions of IIS before 6.0, all the features were run on the System account, allowing exploits to run wild on the system. Under 6.0 many of the processes have been brought under a Network Services account that has fewer privileges. In particular this means that if there were an exploit on that feature, it would not necessarily compromise the entire system.</w:t>
      </w:r>
      <w:r>
        <w:t xml:space="preserve"> </w:t>
      </w:r>
    </w:p>
    <w:p w14:paraId="70E5880D" w14:textId="77777777" w:rsidR="008160A4" w:rsidRDefault="008160A4" w:rsidP="009564DD">
      <w:pPr>
        <w:tabs>
          <w:tab w:val="left" w:pos="2545"/>
        </w:tabs>
        <w:jc w:val="both"/>
      </w:pPr>
    </w:p>
    <w:p w14:paraId="3DD16D96" w14:textId="77777777" w:rsidR="00B22210" w:rsidRPr="008160A4" w:rsidRDefault="00A3100F" w:rsidP="009564DD">
      <w:pPr>
        <w:tabs>
          <w:tab w:val="left" w:pos="2545"/>
        </w:tabs>
        <w:jc w:val="both"/>
        <w:rPr>
          <w:color w:val="4472C4" w:themeColor="accent1"/>
          <w:sz w:val="36"/>
          <w:szCs w:val="36"/>
          <w:u w:val="single"/>
        </w:rPr>
      </w:pPr>
      <w:r w:rsidRPr="008160A4">
        <w:rPr>
          <w:b/>
          <w:bCs/>
          <w:color w:val="4472C4" w:themeColor="accent1"/>
          <w:sz w:val="40"/>
          <w:szCs w:val="40"/>
          <w:u w:val="single"/>
        </w:rPr>
        <w:lastRenderedPageBreak/>
        <w:t xml:space="preserve"> 4.2 ASP.NET</w:t>
      </w:r>
      <w:r w:rsidRPr="008160A4">
        <w:rPr>
          <w:color w:val="4472C4" w:themeColor="accent1"/>
          <w:u w:val="single"/>
        </w:rPr>
        <w:t xml:space="preserve"> </w:t>
      </w:r>
    </w:p>
    <w:p w14:paraId="59736922" w14:textId="77777777" w:rsidR="00F75DBB" w:rsidRDefault="00A3100F" w:rsidP="009564DD">
      <w:pPr>
        <w:tabs>
          <w:tab w:val="left" w:pos="2545"/>
        </w:tabs>
        <w:jc w:val="both"/>
        <w:rPr>
          <w:sz w:val="36"/>
          <w:szCs w:val="36"/>
        </w:rPr>
      </w:pPr>
      <w:r w:rsidRPr="00FC2A90">
        <w:rPr>
          <w:sz w:val="36"/>
          <w:szCs w:val="36"/>
        </w:rPr>
        <w:t>ASP.NET is a programming framework built on the common language runtime that can be used on a server to build powerful Web applications. ASP.NET has many advantages – both for programmers and for the end users because it is compatible with the .NET Framework. This compatibility allows the users to use the following features through ASP.NET:</w:t>
      </w:r>
    </w:p>
    <w:p w14:paraId="61400920" w14:textId="77777777" w:rsidR="00F75DBB" w:rsidRDefault="00A3100F" w:rsidP="009564DD">
      <w:pPr>
        <w:tabs>
          <w:tab w:val="left" w:pos="2545"/>
        </w:tabs>
        <w:jc w:val="both"/>
        <w:rPr>
          <w:sz w:val="36"/>
          <w:szCs w:val="36"/>
        </w:rPr>
      </w:pPr>
      <w:r w:rsidRPr="00FC2A90">
        <w:rPr>
          <w:sz w:val="36"/>
          <w:szCs w:val="36"/>
        </w:rPr>
        <w:t xml:space="preserve"> </w:t>
      </w:r>
      <w:r w:rsidRPr="00F75DBB">
        <w:rPr>
          <w:b/>
          <w:bCs/>
          <w:sz w:val="36"/>
          <w:szCs w:val="36"/>
        </w:rPr>
        <w:t>a) Powerful database-driven functionality:</w:t>
      </w:r>
      <w:r w:rsidRPr="00FC2A90">
        <w:rPr>
          <w:sz w:val="36"/>
          <w:szCs w:val="36"/>
        </w:rPr>
        <w:t xml:space="preserve"> ASP.NET allows programmers to develop web applications that interface with a database. The advantage of ASP.NET is that it is object-oriented and has many programming tools that allow for faster development and more functionality.</w:t>
      </w:r>
    </w:p>
    <w:p w14:paraId="6CDCB041" w14:textId="77777777" w:rsidR="00F75DBB" w:rsidRDefault="00A3100F" w:rsidP="009564DD">
      <w:pPr>
        <w:tabs>
          <w:tab w:val="left" w:pos="2545"/>
        </w:tabs>
        <w:jc w:val="both"/>
        <w:rPr>
          <w:sz w:val="36"/>
          <w:szCs w:val="36"/>
        </w:rPr>
      </w:pPr>
      <w:r w:rsidRPr="00F75DBB">
        <w:rPr>
          <w:b/>
          <w:bCs/>
          <w:sz w:val="36"/>
          <w:szCs w:val="36"/>
        </w:rPr>
        <w:t xml:space="preserve"> b) Faster web applications:</w:t>
      </w:r>
      <w:r w:rsidRPr="00FC2A90">
        <w:rPr>
          <w:sz w:val="36"/>
          <w:szCs w:val="36"/>
        </w:rPr>
        <w:t xml:space="preserve"> Two aspects of ASP.NET make it fast -- compiled code and caching. In ASP.NET the code is compiled into "machine language" before a visitor ever comes to the website. Caching is the storage of information in memory for faster access in the future. ASP.NET allows programmers to set up pages or areas of pages that are commonly reused to be cached for a set period of time to improve the performance of web applications. In addition, ASP.NET allows the caching of data from a database so the website is not slowed down by frequent visits to a database when the data does not change very often. </w:t>
      </w:r>
    </w:p>
    <w:p w14:paraId="2C1DB528" w14:textId="70AB0B48" w:rsidR="00F75DBB" w:rsidRDefault="00A3100F" w:rsidP="009564DD">
      <w:pPr>
        <w:tabs>
          <w:tab w:val="left" w:pos="2545"/>
        </w:tabs>
        <w:jc w:val="both"/>
      </w:pPr>
      <w:r w:rsidRPr="00F75DBB">
        <w:rPr>
          <w:b/>
          <w:bCs/>
          <w:sz w:val="36"/>
          <w:szCs w:val="36"/>
        </w:rPr>
        <w:t>c) Memory leak and crash protection:</w:t>
      </w:r>
      <w:r w:rsidRPr="00FC2A90">
        <w:rPr>
          <w:sz w:val="36"/>
          <w:szCs w:val="36"/>
        </w:rPr>
        <w:t xml:space="preserve"> ASP.NET automatically recovers from memory leaks and errors to make sure that the website is always available to the visitors. ASP.NET also supports code written in more than 25 .NET languages (including VB.NET, C#, and Jscript.Net). This is achieved by the Common Language Runtime (CLR) compiler that supports multiple languages.</w:t>
      </w:r>
      <w:r>
        <w:t xml:space="preserve"> </w:t>
      </w:r>
    </w:p>
    <w:p w14:paraId="3E380677" w14:textId="77777777" w:rsidR="008E7F46" w:rsidRDefault="008E7F46" w:rsidP="009564DD">
      <w:pPr>
        <w:tabs>
          <w:tab w:val="left" w:pos="2545"/>
        </w:tabs>
        <w:jc w:val="both"/>
      </w:pPr>
    </w:p>
    <w:p w14:paraId="79B320AC" w14:textId="77777777" w:rsidR="00F75DBB" w:rsidRPr="00874EAE" w:rsidRDefault="00A3100F" w:rsidP="009564DD">
      <w:pPr>
        <w:tabs>
          <w:tab w:val="left" w:pos="2545"/>
        </w:tabs>
        <w:jc w:val="both"/>
        <w:rPr>
          <w:b/>
          <w:bCs/>
          <w:color w:val="4472C4" w:themeColor="accent1"/>
          <w:sz w:val="40"/>
          <w:szCs w:val="40"/>
          <w:u w:val="single"/>
        </w:rPr>
      </w:pPr>
      <w:r w:rsidRPr="00874EAE">
        <w:rPr>
          <w:b/>
          <w:bCs/>
          <w:color w:val="4472C4" w:themeColor="accent1"/>
          <w:sz w:val="40"/>
          <w:szCs w:val="40"/>
          <w:u w:val="single"/>
        </w:rPr>
        <w:lastRenderedPageBreak/>
        <w:t>4.2.1. Authentication in ASP</w:t>
      </w:r>
    </w:p>
    <w:p w14:paraId="256CC116" w14:textId="77777777" w:rsidR="0008312A" w:rsidRDefault="00A3100F" w:rsidP="009564DD">
      <w:pPr>
        <w:tabs>
          <w:tab w:val="left" w:pos="2545"/>
        </w:tabs>
        <w:jc w:val="both"/>
        <w:rPr>
          <w:sz w:val="36"/>
          <w:szCs w:val="36"/>
        </w:rPr>
      </w:pPr>
      <w:r w:rsidRPr="00F75DBB">
        <w:rPr>
          <w:sz w:val="36"/>
          <w:szCs w:val="36"/>
        </w:rPr>
        <w:t xml:space="preserve">NET There are two separate authentication layers in an ASP.NET application. All requests flow through IIS before they are handed to ASP.NET, and IIS can decide to deny access before ASP.NET even knows about the request. Here is how the process works [14]: </w:t>
      </w:r>
    </w:p>
    <w:p w14:paraId="00AAFF97" w14:textId="77777777" w:rsidR="0008312A" w:rsidRDefault="00A3100F" w:rsidP="009564DD">
      <w:pPr>
        <w:tabs>
          <w:tab w:val="left" w:pos="2545"/>
        </w:tabs>
        <w:jc w:val="both"/>
        <w:rPr>
          <w:sz w:val="36"/>
          <w:szCs w:val="36"/>
        </w:rPr>
      </w:pPr>
      <w:r w:rsidRPr="00F75DBB">
        <w:rPr>
          <w:sz w:val="36"/>
          <w:szCs w:val="36"/>
        </w:rPr>
        <w:t>1. IIS checks to see if an incoming request is coming from an IP address that is allowed access to the domain. If not, the request is denied.</w:t>
      </w:r>
    </w:p>
    <w:p w14:paraId="3B5F4461" w14:textId="77777777" w:rsidR="0008312A" w:rsidRDefault="00A3100F" w:rsidP="009564DD">
      <w:pPr>
        <w:tabs>
          <w:tab w:val="left" w:pos="2545"/>
        </w:tabs>
        <w:jc w:val="both"/>
        <w:rPr>
          <w:sz w:val="36"/>
          <w:szCs w:val="36"/>
        </w:rPr>
      </w:pPr>
      <w:r w:rsidRPr="00F75DBB">
        <w:rPr>
          <w:sz w:val="36"/>
          <w:szCs w:val="36"/>
        </w:rPr>
        <w:t xml:space="preserve"> 2. IIS performs its own user authentication, if it is configured to do so. By default, IIS allows anonymous access and requests are authenticated automatically.</w:t>
      </w:r>
    </w:p>
    <w:p w14:paraId="33A6CC96" w14:textId="77777777" w:rsidR="0008312A" w:rsidRDefault="00A3100F" w:rsidP="009564DD">
      <w:pPr>
        <w:tabs>
          <w:tab w:val="left" w:pos="2545"/>
        </w:tabs>
        <w:jc w:val="both"/>
        <w:rPr>
          <w:sz w:val="36"/>
          <w:szCs w:val="36"/>
        </w:rPr>
      </w:pPr>
      <w:r w:rsidRPr="00F75DBB">
        <w:rPr>
          <w:sz w:val="36"/>
          <w:szCs w:val="36"/>
        </w:rPr>
        <w:t xml:space="preserve"> 3. When a request is passed from IIS to ASP.NET with an authenticated user, ASP.NET checks to see whether impersonation is enabled. If so, ASP.NET acts as though it were the authenticated user. If not, ASP.NET acts with its own configured account. </w:t>
      </w:r>
    </w:p>
    <w:p w14:paraId="193EBDFB" w14:textId="43B219A8" w:rsidR="0008312A" w:rsidRDefault="00A3100F" w:rsidP="009564DD">
      <w:pPr>
        <w:tabs>
          <w:tab w:val="left" w:pos="2545"/>
        </w:tabs>
        <w:jc w:val="both"/>
      </w:pPr>
      <w:r w:rsidRPr="00F75DBB">
        <w:rPr>
          <w:sz w:val="36"/>
          <w:szCs w:val="36"/>
        </w:rPr>
        <w:t>4. Finally, the identity is used to request resources from the operating system. If all the necessary resources can be obtained, the user's request is granted;</w:t>
      </w:r>
      <w:r w:rsidR="00593D54">
        <w:rPr>
          <w:sz w:val="36"/>
          <w:szCs w:val="36"/>
        </w:rPr>
        <w:t xml:space="preserve"> </w:t>
      </w:r>
      <w:r w:rsidRPr="00F75DBB">
        <w:rPr>
          <w:sz w:val="36"/>
          <w:szCs w:val="36"/>
        </w:rPr>
        <w:t>other</w:t>
      </w:r>
      <w:r w:rsidR="00593D54">
        <w:rPr>
          <w:sz w:val="36"/>
          <w:szCs w:val="36"/>
        </w:rPr>
        <w:t xml:space="preserve"> </w:t>
      </w:r>
      <w:r w:rsidRPr="00F75DBB">
        <w:rPr>
          <w:sz w:val="36"/>
          <w:szCs w:val="36"/>
        </w:rPr>
        <w:t>wise the request is denied</w:t>
      </w:r>
      <w:r>
        <w:t xml:space="preserve">. </w:t>
      </w:r>
    </w:p>
    <w:p w14:paraId="4696B081" w14:textId="77777777" w:rsidR="003A0D6C" w:rsidRPr="00874EAE" w:rsidRDefault="00A3100F" w:rsidP="009564DD">
      <w:pPr>
        <w:tabs>
          <w:tab w:val="left" w:pos="2545"/>
        </w:tabs>
        <w:jc w:val="both"/>
        <w:rPr>
          <w:b/>
          <w:bCs/>
          <w:color w:val="4472C4" w:themeColor="accent1"/>
          <w:sz w:val="40"/>
          <w:szCs w:val="40"/>
          <w:u w:val="single"/>
        </w:rPr>
      </w:pPr>
      <w:r w:rsidRPr="00874EAE">
        <w:rPr>
          <w:b/>
          <w:bCs/>
          <w:color w:val="4472C4" w:themeColor="accent1"/>
          <w:u w:val="single"/>
        </w:rPr>
        <w:t xml:space="preserve"> </w:t>
      </w:r>
      <w:r w:rsidRPr="00874EAE">
        <w:rPr>
          <w:b/>
          <w:bCs/>
          <w:color w:val="4472C4" w:themeColor="accent1"/>
          <w:sz w:val="40"/>
          <w:szCs w:val="40"/>
          <w:u w:val="single"/>
        </w:rPr>
        <w:t>4.3. MySQL Database</w:t>
      </w:r>
    </w:p>
    <w:p w14:paraId="38151AC3" w14:textId="12C26E80" w:rsidR="003A0D6C" w:rsidRPr="00A44645" w:rsidRDefault="00A3100F" w:rsidP="009564DD">
      <w:pPr>
        <w:tabs>
          <w:tab w:val="left" w:pos="2545"/>
        </w:tabs>
        <w:jc w:val="both"/>
        <w:rPr>
          <w:sz w:val="36"/>
          <w:szCs w:val="36"/>
        </w:rPr>
      </w:pPr>
      <w:r w:rsidRPr="00A44645">
        <w:rPr>
          <w:sz w:val="36"/>
          <w:szCs w:val="36"/>
        </w:rPr>
        <w:t xml:space="preserve"> In this project, MySQL is used as the backend database. MySQL is an opensource database management system. The features of MySQL are given below:</w:t>
      </w:r>
    </w:p>
    <w:p w14:paraId="3B20F5E9" w14:textId="77777777" w:rsidR="003A0D6C" w:rsidRPr="00A44645" w:rsidRDefault="00A3100F" w:rsidP="009564DD">
      <w:pPr>
        <w:tabs>
          <w:tab w:val="left" w:pos="2545"/>
        </w:tabs>
        <w:jc w:val="both"/>
        <w:rPr>
          <w:sz w:val="36"/>
          <w:szCs w:val="36"/>
        </w:rPr>
      </w:pPr>
      <w:r w:rsidRPr="00A44645">
        <w:rPr>
          <w:sz w:val="36"/>
          <w:szCs w:val="36"/>
        </w:rPr>
        <w:t xml:space="preserve"> • MySQL is a relational database management system. A relational database stores information in different tables, rather than in one giant table. These tables can be referenced to each other, to access and maintain data easily.</w:t>
      </w:r>
    </w:p>
    <w:p w14:paraId="1C8CF7AA" w14:textId="228F2C0F" w:rsidR="003A0D6C" w:rsidRPr="00A44645" w:rsidRDefault="00A3100F" w:rsidP="009564DD">
      <w:pPr>
        <w:tabs>
          <w:tab w:val="left" w:pos="2545"/>
        </w:tabs>
        <w:jc w:val="both"/>
        <w:rPr>
          <w:sz w:val="36"/>
          <w:szCs w:val="36"/>
        </w:rPr>
      </w:pPr>
      <w:r w:rsidRPr="00A44645">
        <w:rPr>
          <w:sz w:val="36"/>
          <w:szCs w:val="36"/>
        </w:rPr>
        <w:t xml:space="preserve"> • MySQL is opensource database system. The database software can be used and modify by anyone according to their needs. </w:t>
      </w:r>
    </w:p>
    <w:p w14:paraId="559837BB" w14:textId="77777777" w:rsidR="00A44645" w:rsidRPr="00A44645" w:rsidRDefault="00A3100F" w:rsidP="009564DD">
      <w:pPr>
        <w:tabs>
          <w:tab w:val="left" w:pos="2545"/>
        </w:tabs>
        <w:jc w:val="both"/>
        <w:rPr>
          <w:sz w:val="36"/>
          <w:szCs w:val="36"/>
        </w:rPr>
      </w:pPr>
      <w:r w:rsidRPr="00A44645">
        <w:rPr>
          <w:sz w:val="36"/>
          <w:szCs w:val="36"/>
        </w:rPr>
        <w:lastRenderedPageBreak/>
        <w:t>• It is fast, reliable and easy to use. To improve the performance, MySQL is multi threaded database engine. A multithreaded application performs many tasks at the same time as if multiple instances of that application were running simultaneously. In being multithreaded MySQL has many advantages. A separate thread handles each incoming connection with an extra thread that is always running to manage the connections. Multiple clients can perform read operations simultaneously, but while writing, only hold up another client that needs access to the data being updated. Even though the threads share the same process space, they execute individually and because of this separation, multiprocessor machines can spread the thread across many CPUs as long as the host operating system supports multiple CPUs. Multithreading is the key feature to support MySQL’s performance design goals. It is the core feature around which MySQL is built. MySQL database is connected to ASP.NET using an ODBC driver. Open Database Connectivity (ODBC) is a widely accepted application-programming interface (API) for database access. The ODBC driver is a library that implements the functions supported by ODBC API. It processes ODBC function calls, submits SQL requests to MySQL server, and returns results back to the application. If necessary, the driver modifies an application's request so that the request conforms to syntax supported by MySQL.</w:t>
      </w:r>
    </w:p>
    <w:p w14:paraId="5B22A034" w14:textId="77777777" w:rsidR="00A44645" w:rsidRPr="00593D54" w:rsidRDefault="00A3100F" w:rsidP="009564DD">
      <w:pPr>
        <w:tabs>
          <w:tab w:val="left" w:pos="2545"/>
        </w:tabs>
        <w:jc w:val="both"/>
        <w:rPr>
          <w:color w:val="4472C4" w:themeColor="accent1"/>
          <w:u w:val="single"/>
        </w:rPr>
      </w:pPr>
      <w:r w:rsidRPr="00593D54">
        <w:rPr>
          <w:b/>
          <w:bCs/>
          <w:color w:val="4472C4" w:themeColor="accent1"/>
          <w:sz w:val="40"/>
          <w:szCs w:val="40"/>
          <w:u w:val="single"/>
        </w:rPr>
        <w:t>4.4. Integrating IIS and ASP.NET</w:t>
      </w:r>
      <w:r w:rsidRPr="00593D54">
        <w:rPr>
          <w:color w:val="4472C4" w:themeColor="accent1"/>
          <w:u w:val="single"/>
        </w:rPr>
        <w:t xml:space="preserve"> </w:t>
      </w:r>
    </w:p>
    <w:p w14:paraId="38C6661B" w14:textId="77777777" w:rsidR="000F5114" w:rsidRPr="000F5114" w:rsidRDefault="00A3100F" w:rsidP="009564DD">
      <w:pPr>
        <w:tabs>
          <w:tab w:val="left" w:pos="2545"/>
        </w:tabs>
        <w:jc w:val="both"/>
        <w:rPr>
          <w:sz w:val="36"/>
          <w:szCs w:val="36"/>
        </w:rPr>
      </w:pPr>
      <w:r w:rsidRPr="000F5114">
        <w:rPr>
          <w:sz w:val="36"/>
          <w:szCs w:val="36"/>
        </w:rPr>
        <w:t xml:space="preserve">When a request comes into IIS Web server its extension is examined and, based on this extension, the request is either handled directly by IIS or routed to an ISAPI extension. An ISAPI extension is a compiled class that is installed on the Web server and whose responsibility is to return the markup for the requested file type. By default, IIS handles the request, and simply returns the contents of </w:t>
      </w:r>
      <w:r w:rsidRPr="000F5114">
        <w:rPr>
          <w:sz w:val="36"/>
          <w:szCs w:val="36"/>
        </w:rPr>
        <w:lastRenderedPageBreak/>
        <w:t>the requested file [13]. This makes sense for static files, like images, HTML pages, CSS files, external JavaScript files, and so on. For example, when a request is made for a .html file, IIS simply returns the contents of the requested HTML file.</w:t>
      </w:r>
    </w:p>
    <w:p w14:paraId="185B247D" w14:textId="77777777" w:rsidR="000F5114" w:rsidRPr="000F5114" w:rsidRDefault="00A3100F" w:rsidP="009564DD">
      <w:pPr>
        <w:tabs>
          <w:tab w:val="left" w:pos="2545"/>
        </w:tabs>
        <w:jc w:val="both"/>
        <w:rPr>
          <w:sz w:val="36"/>
          <w:szCs w:val="36"/>
        </w:rPr>
      </w:pPr>
      <w:r w:rsidRPr="000F5114">
        <w:rPr>
          <w:sz w:val="36"/>
          <w:szCs w:val="36"/>
        </w:rPr>
        <w:t xml:space="preserve"> For files whose content is dynamically generated, the ISAPI extension configured for the file extension is responsible for generating the content for the requested file. For example, a Web site that serves up classic ASP pages has the .asp extension mapped to the asp.dll ISAPI extension. </w:t>
      </w:r>
    </w:p>
    <w:p w14:paraId="6838CBCB" w14:textId="77777777" w:rsidR="000F5114" w:rsidRPr="000F5114" w:rsidRDefault="00A3100F" w:rsidP="009564DD">
      <w:pPr>
        <w:tabs>
          <w:tab w:val="left" w:pos="2545"/>
        </w:tabs>
        <w:jc w:val="both"/>
        <w:rPr>
          <w:sz w:val="36"/>
          <w:szCs w:val="36"/>
        </w:rPr>
      </w:pPr>
      <w:r w:rsidRPr="000F5114">
        <w:rPr>
          <w:sz w:val="36"/>
          <w:szCs w:val="36"/>
        </w:rPr>
        <w:t xml:space="preserve">The asp.dll ISAPI extension executes the requested ASP page and returns its generated HTML markup. If the Web site serves up ASP.NET Web pages, IIS has mapped the .aspx to aspnet_isapi.dll, an ISAPI extension that starts off the process of generating the rendered HTML for the requested ASP.NET Web page. The aspnet_isapi.dll ISAPI extension is a piece of unmanaged code. That is, it is not code that runs in the .NET Framework. When IIS routes the request to the aspnet_isapi.dll ISAPI extension, the ISAPI extension routes the request onto the ASP.NET engine, which is written in managed code - managed code is code that runs in the .NET Framework. </w:t>
      </w:r>
    </w:p>
    <w:p w14:paraId="2DE09612" w14:textId="77777777" w:rsidR="000F5114" w:rsidRDefault="00A3100F" w:rsidP="009564DD">
      <w:pPr>
        <w:tabs>
          <w:tab w:val="left" w:pos="2545"/>
        </w:tabs>
        <w:jc w:val="both"/>
      </w:pPr>
      <w:r w:rsidRPr="000F5114">
        <w:rPr>
          <w:sz w:val="36"/>
          <w:szCs w:val="36"/>
        </w:rPr>
        <w:t>The ASP.NET engine is strikingly similar to IIS in many ways. Just like IIS has a directory mapping file extensions to ISAPI extensions, the ASP.NET engine maps file extensions to HTTP handlers. An HTTP handler is a piece of managed code that is responsible for generating the markup for a particular file type</w:t>
      </w:r>
      <w:r>
        <w:t xml:space="preserve">. </w:t>
      </w:r>
    </w:p>
    <w:p w14:paraId="2B28E9B7" w14:textId="77777777" w:rsidR="009F2392" w:rsidRPr="00C07868" w:rsidRDefault="00A3100F" w:rsidP="009564DD">
      <w:pPr>
        <w:tabs>
          <w:tab w:val="left" w:pos="2545"/>
        </w:tabs>
        <w:jc w:val="both"/>
        <w:rPr>
          <w:color w:val="4472C4" w:themeColor="accent1"/>
          <w:u w:val="single"/>
        </w:rPr>
      </w:pPr>
      <w:r w:rsidRPr="00C07868">
        <w:rPr>
          <w:color w:val="4472C4" w:themeColor="accent1"/>
          <w:u w:val="single"/>
        </w:rPr>
        <w:t xml:space="preserve"> </w:t>
      </w:r>
      <w:r w:rsidRPr="00C07868">
        <w:rPr>
          <w:b/>
          <w:bCs/>
          <w:color w:val="4472C4" w:themeColor="accent1"/>
          <w:sz w:val="40"/>
          <w:szCs w:val="40"/>
          <w:u w:val="single"/>
        </w:rPr>
        <w:t>4.5. Integrating the Website and Database</w:t>
      </w:r>
    </w:p>
    <w:p w14:paraId="600C086D" w14:textId="77777777" w:rsidR="009F2392" w:rsidRPr="009F2392" w:rsidRDefault="00A3100F" w:rsidP="009564DD">
      <w:pPr>
        <w:tabs>
          <w:tab w:val="left" w:pos="2545"/>
        </w:tabs>
        <w:jc w:val="both"/>
        <w:rPr>
          <w:sz w:val="36"/>
          <w:szCs w:val="36"/>
        </w:rPr>
      </w:pPr>
      <w:r>
        <w:t xml:space="preserve"> </w:t>
      </w:r>
      <w:r w:rsidRPr="009F2392">
        <w:rPr>
          <w:sz w:val="36"/>
          <w:szCs w:val="36"/>
        </w:rPr>
        <w:t xml:space="preserve">Customers ordering from an e-commerce website need to be able to get information about a vendor’s products and services, ask questions, select items they wish to purchase, and submit payment </w:t>
      </w:r>
      <w:r w:rsidRPr="009F2392">
        <w:rPr>
          <w:sz w:val="36"/>
          <w:szCs w:val="36"/>
        </w:rPr>
        <w:lastRenderedPageBreak/>
        <w:t xml:space="preserve">information. Vendors need to be able to track customer inquiries and preferences and process their orders. </w:t>
      </w:r>
      <w:proofErr w:type="gramStart"/>
      <w:r w:rsidRPr="009F2392">
        <w:rPr>
          <w:sz w:val="36"/>
          <w:szCs w:val="36"/>
        </w:rPr>
        <w:t>So</w:t>
      </w:r>
      <w:proofErr w:type="gramEnd"/>
      <w:r w:rsidRPr="009F2392">
        <w:rPr>
          <w:sz w:val="36"/>
          <w:szCs w:val="36"/>
        </w:rPr>
        <w:t xml:space="preserve"> a well organized database is essential for the development and maintenance of an e-commerce site [3]. In a static Web page, content is determined at the time when the page is created. As users access a static page, the page always displays the same information.</w:t>
      </w:r>
    </w:p>
    <w:p w14:paraId="10700E4E" w14:textId="77777777" w:rsidR="009F2392" w:rsidRPr="009F2392" w:rsidRDefault="00A3100F" w:rsidP="009564DD">
      <w:pPr>
        <w:tabs>
          <w:tab w:val="left" w:pos="2545"/>
        </w:tabs>
        <w:jc w:val="both"/>
        <w:rPr>
          <w:sz w:val="36"/>
          <w:szCs w:val="36"/>
        </w:rPr>
      </w:pPr>
      <w:r w:rsidRPr="009F2392">
        <w:rPr>
          <w:sz w:val="36"/>
          <w:szCs w:val="36"/>
        </w:rPr>
        <w:t xml:space="preserve"> Example of a static Web page is the page displaying company information. In a dynamic Web page, content varies based on user input and data received from external sources. We use the term “data-based Web pages” to refer to dynamic Web pages deriving some or all of their content from data files or databases. A data-based Web page is requested when a user clicks a hyperlink or the submit button on a Web page form. If the request comes from clicking a hyperlink, the link specifies either a Web server program or a Web page that calls a Web server program. In some cases, the program performs a static query, such as “Display all items from the Inventory”. Although this query requires no user input, the results vary depending on when the query is made. If the request is generated when the user clicks a form’s submit button, instead of a hyperlink, the Web server program typically uses the form inputs to create a query. For example, the user might select five books to be purchased and then submit the input to the Web server program.</w:t>
      </w:r>
    </w:p>
    <w:p w14:paraId="2202A6C2" w14:textId="3C2DA960" w:rsidR="004C0976" w:rsidRDefault="00A3100F" w:rsidP="009564DD">
      <w:pPr>
        <w:tabs>
          <w:tab w:val="left" w:pos="2545"/>
        </w:tabs>
        <w:jc w:val="both"/>
        <w:rPr>
          <w:sz w:val="36"/>
          <w:szCs w:val="36"/>
        </w:rPr>
      </w:pPr>
      <w:r w:rsidRPr="009F2392">
        <w:rPr>
          <w:sz w:val="36"/>
          <w:szCs w:val="36"/>
        </w:rPr>
        <w:t xml:space="preserve"> The Web server program then services the order, generating a dynamic Web page response to confirm the transaction. In either case, the Web server is responsible for formatting the query results by adding HTML tags. The Web server program then sends the program’s</w:t>
      </w:r>
      <w:r>
        <w:t xml:space="preserve"> </w:t>
      </w:r>
      <w:r w:rsidRPr="009F2392">
        <w:rPr>
          <w:sz w:val="36"/>
          <w:szCs w:val="36"/>
        </w:rPr>
        <w:t>output back to the client’s browser as a Web page.</w:t>
      </w:r>
    </w:p>
    <w:p w14:paraId="0D8F6668" w14:textId="77777777" w:rsidR="000A1771" w:rsidRDefault="000A1771" w:rsidP="009564DD">
      <w:pPr>
        <w:tabs>
          <w:tab w:val="left" w:pos="2545"/>
        </w:tabs>
        <w:jc w:val="both"/>
        <w:rPr>
          <w:sz w:val="36"/>
          <w:szCs w:val="36"/>
        </w:rPr>
      </w:pPr>
    </w:p>
    <w:p w14:paraId="47B8F263" w14:textId="77777777" w:rsidR="000A1771" w:rsidRDefault="000A1771" w:rsidP="009564DD">
      <w:pPr>
        <w:tabs>
          <w:tab w:val="left" w:pos="2545"/>
        </w:tabs>
        <w:jc w:val="both"/>
        <w:rPr>
          <w:sz w:val="36"/>
          <w:szCs w:val="36"/>
        </w:rPr>
      </w:pPr>
    </w:p>
    <w:p w14:paraId="0504C905" w14:textId="77777777" w:rsidR="00EA61FE" w:rsidRPr="00736F6E" w:rsidRDefault="00EA61FE" w:rsidP="009564DD">
      <w:pPr>
        <w:tabs>
          <w:tab w:val="left" w:pos="2545"/>
        </w:tabs>
        <w:jc w:val="both"/>
        <w:rPr>
          <w:color w:val="4472C4" w:themeColor="accent1"/>
          <w:u w:val="single"/>
        </w:rPr>
      </w:pPr>
      <w:r w:rsidRPr="00736F6E">
        <w:rPr>
          <w:b/>
          <w:bCs/>
          <w:color w:val="4472C4" w:themeColor="accent1"/>
          <w:sz w:val="40"/>
          <w:szCs w:val="40"/>
          <w:u w:val="single"/>
        </w:rPr>
        <w:lastRenderedPageBreak/>
        <w:t>5. Web Page Programming Options</w:t>
      </w:r>
    </w:p>
    <w:p w14:paraId="14332DDE" w14:textId="7292CE64" w:rsidR="00EA61FE" w:rsidRDefault="00EA61FE" w:rsidP="009564DD">
      <w:pPr>
        <w:tabs>
          <w:tab w:val="left" w:pos="2545"/>
        </w:tabs>
        <w:jc w:val="both"/>
        <w:rPr>
          <w:sz w:val="36"/>
          <w:szCs w:val="36"/>
        </w:rPr>
      </w:pPr>
      <w:r w:rsidRPr="00EA61FE">
        <w:rPr>
          <w:sz w:val="36"/>
          <w:szCs w:val="36"/>
        </w:rPr>
        <w:t xml:space="preserve"> An e-commerce organization can create data-based Web pages by using server side and client-side processing technologies or a hybrid of the two. With server-side processing, the Web server receives the dynamic Web page request, performs all processing necessary to create the page, and then sends it to the client for display in the client’s browser. Client-side processing is done on the client workstation by having the client browser execute a program that interacts directly with the database.</w:t>
      </w:r>
    </w:p>
    <w:p w14:paraId="25BDBD14" w14:textId="77777777" w:rsidR="00A40029" w:rsidRDefault="00A40029" w:rsidP="009564DD">
      <w:pPr>
        <w:tabs>
          <w:tab w:val="left" w:pos="2545"/>
        </w:tabs>
        <w:jc w:val="both"/>
        <w:rPr>
          <w:sz w:val="36"/>
          <w:szCs w:val="36"/>
        </w:rPr>
      </w:pPr>
    </w:p>
    <w:p w14:paraId="19690326" w14:textId="1504DA03" w:rsidR="00A40029" w:rsidRDefault="005A3E94" w:rsidP="009564DD">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2545"/>
        </w:tabs>
        <w:jc w:val="both"/>
        <w:rPr>
          <w:sz w:val="36"/>
          <w:szCs w:val="36"/>
        </w:rPr>
      </w:pPr>
      <w:r w:rsidRPr="005A3E94">
        <w:rPr>
          <w:noProof/>
          <w:sz w:val="36"/>
          <w:szCs w:val="36"/>
        </w:rPr>
        <w:drawing>
          <wp:inline distT="0" distB="0" distL="0" distR="0" wp14:anchorId="46222736" wp14:editId="6D1AAF95">
            <wp:extent cx="6390640" cy="5836285"/>
            <wp:effectExtent l="0" t="0" r="0" b="0"/>
            <wp:docPr id="521340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40464" name=""/>
                    <pic:cNvPicPr/>
                  </pic:nvPicPr>
                  <pic:blipFill>
                    <a:blip r:embed="rId36"/>
                    <a:stretch>
                      <a:fillRect/>
                    </a:stretch>
                  </pic:blipFill>
                  <pic:spPr>
                    <a:xfrm>
                      <a:off x="0" y="0"/>
                      <a:ext cx="6390640" cy="5836285"/>
                    </a:xfrm>
                    <a:prstGeom prst="rect">
                      <a:avLst/>
                    </a:prstGeom>
                  </pic:spPr>
                </pic:pic>
              </a:graphicData>
            </a:graphic>
          </wp:inline>
        </w:drawing>
      </w:r>
    </w:p>
    <w:p w14:paraId="1FD32490" w14:textId="6F69E714" w:rsidR="005A3E94" w:rsidRPr="00F554DC" w:rsidRDefault="005A3E94" w:rsidP="009564DD">
      <w:pPr>
        <w:tabs>
          <w:tab w:val="left" w:pos="2545"/>
        </w:tabs>
        <w:jc w:val="both"/>
        <w:rPr>
          <w:b/>
          <w:bCs/>
          <w:color w:val="4472C4" w:themeColor="accent1"/>
          <w:sz w:val="36"/>
          <w:szCs w:val="36"/>
          <w:u w:val="single"/>
        </w:rPr>
      </w:pPr>
      <w:r w:rsidRPr="00F554DC">
        <w:rPr>
          <w:b/>
          <w:bCs/>
          <w:color w:val="4472C4" w:themeColor="accent1"/>
          <w:sz w:val="36"/>
          <w:szCs w:val="36"/>
          <w:u w:val="single"/>
        </w:rPr>
        <w:lastRenderedPageBreak/>
        <w:t>FIGURE</w:t>
      </w:r>
      <w:r w:rsidR="009E3339" w:rsidRPr="00F554DC">
        <w:rPr>
          <w:b/>
          <w:bCs/>
          <w:color w:val="4472C4" w:themeColor="accent1"/>
          <w:sz w:val="36"/>
          <w:szCs w:val="36"/>
          <w:u w:val="single"/>
        </w:rPr>
        <w:t>:21 Web page programming options</w:t>
      </w:r>
    </w:p>
    <w:p w14:paraId="76590EB9" w14:textId="13F0F31C" w:rsidR="00A14522" w:rsidRDefault="0091379A" w:rsidP="009564DD">
      <w:pPr>
        <w:tabs>
          <w:tab w:val="left" w:pos="2545"/>
        </w:tabs>
        <w:jc w:val="both"/>
        <w:rPr>
          <w:sz w:val="36"/>
          <w:szCs w:val="36"/>
        </w:rPr>
      </w:pPr>
      <w:r>
        <w:rPr>
          <w:b/>
          <w:bCs/>
          <w:sz w:val="36"/>
          <w:szCs w:val="36"/>
        </w:rPr>
        <w:tab/>
      </w:r>
      <w:r w:rsidRPr="0091379A">
        <w:rPr>
          <w:sz w:val="36"/>
          <w:szCs w:val="36"/>
        </w:rPr>
        <w:t>outlines commonly used server-side, client-side, and hybrid Web and data processing technologies; client-side scripts are in dashed lines to indicate they are unable to interact directly with a database or file but are used to validate user input on the client, then send the validated inputs to the server for further processing.</w:t>
      </w:r>
    </w:p>
    <w:p w14:paraId="5F2975C7" w14:textId="012872FB" w:rsidR="00A14522" w:rsidRPr="00F554DC" w:rsidRDefault="00774DF3" w:rsidP="009564DD">
      <w:pPr>
        <w:tabs>
          <w:tab w:val="left" w:pos="2545"/>
        </w:tabs>
        <w:jc w:val="both"/>
        <w:rPr>
          <w:b/>
          <w:bCs/>
          <w:color w:val="4472C4" w:themeColor="accent1"/>
          <w:sz w:val="36"/>
          <w:szCs w:val="36"/>
          <w:u w:val="single"/>
        </w:rPr>
      </w:pPr>
      <w:r w:rsidRPr="00F554DC">
        <w:rPr>
          <w:b/>
          <w:bCs/>
          <w:color w:val="4472C4" w:themeColor="accent1"/>
          <w:sz w:val="36"/>
          <w:szCs w:val="36"/>
          <w:u w:val="single"/>
        </w:rPr>
        <w:t>5.1 SERVERSIDE</w:t>
      </w:r>
      <w:r w:rsidR="00C97C6E" w:rsidRPr="00F554DC">
        <w:rPr>
          <w:b/>
          <w:bCs/>
          <w:color w:val="4472C4" w:themeColor="accent1"/>
          <w:sz w:val="36"/>
          <w:szCs w:val="36"/>
          <w:u w:val="single"/>
        </w:rPr>
        <w:t xml:space="preserve"> PROCESSING</w:t>
      </w:r>
    </w:p>
    <w:p w14:paraId="53E6EC76" w14:textId="692BE8B2" w:rsidR="005126C4" w:rsidRDefault="00894A59" w:rsidP="009564DD">
      <w:pPr>
        <w:tabs>
          <w:tab w:val="left" w:pos="2545"/>
        </w:tabs>
        <w:jc w:val="both"/>
        <w:rPr>
          <w:sz w:val="36"/>
          <w:szCs w:val="36"/>
        </w:rPr>
      </w:pPr>
      <w:r w:rsidRPr="00894A59">
        <w:rPr>
          <w:sz w:val="36"/>
          <w:szCs w:val="36"/>
        </w:rPr>
        <w:t>Generally dynamic or data-driven Web pages use HTML forms to collect user inputs, submitting them to a Web server. A program running on the server processes the form inputs, dynamically composing a Web page reply. This program, which is called, servicing program, can be either a compiled executable program or a script interpreted into machine language each time it is run.</w:t>
      </w:r>
    </w:p>
    <w:p w14:paraId="6FBD1CF2" w14:textId="7F392BB1" w:rsidR="005126C4" w:rsidRDefault="005126C4" w:rsidP="009564DD">
      <w:pPr>
        <w:tabs>
          <w:tab w:val="left" w:pos="2545"/>
        </w:tabs>
        <w:jc w:val="both"/>
        <w:rPr>
          <w:b/>
          <w:bCs/>
          <w:sz w:val="36"/>
          <w:szCs w:val="36"/>
          <w:u w:val="single"/>
        </w:rPr>
      </w:pPr>
    </w:p>
    <w:p w14:paraId="040EDB49" w14:textId="67DBA105" w:rsidR="00894A59" w:rsidRDefault="0094295F" w:rsidP="009564DD">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2545"/>
        </w:tabs>
        <w:jc w:val="both"/>
        <w:rPr>
          <w:b/>
          <w:bCs/>
          <w:sz w:val="36"/>
          <w:szCs w:val="36"/>
          <w:u w:val="single"/>
        </w:rPr>
      </w:pPr>
      <w:r w:rsidRPr="0094295F">
        <w:rPr>
          <w:b/>
          <w:bCs/>
          <w:noProof/>
          <w:sz w:val="36"/>
          <w:szCs w:val="36"/>
          <w:u w:val="single"/>
        </w:rPr>
        <w:drawing>
          <wp:inline distT="0" distB="0" distL="0" distR="0" wp14:anchorId="32989F19" wp14:editId="7FE3F930">
            <wp:extent cx="6390640" cy="2076894"/>
            <wp:effectExtent l="0" t="0" r="0" b="0"/>
            <wp:docPr id="1212589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89554" name=""/>
                    <pic:cNvPicPr/>
                  </pic:nvPicPr>
                  <pic:blipFill>
                    <a:blip r:embed="rId37"/>
                    <a:stretch>
                      <a:fillRect/>
                    </a:stretch>
                  </pic:blipFill>
                  <pic:spPr>
                    <a:xfrm>
                      <a:off x="0" y="0"/>
                      <a:ext cx="6425018" cy="2088066"/>
                    </a:xfrm>
                    <a:prstGeom prst="rect">
                      <a:avLst/>
                    </a:prstGeom>
                  </pic:spPr>
                </pic:pic>
              </a:graphicData>
            </a:graphic>
          </wp:inline>
        </w:drawing>
      </w:r>
    </w:p>
    <w:p w14:paraId="39026AEA" w14:textId="57A7A439" w:rsidR="0094295F" w:rsidRDefault="00FF79CA" w:rsidP="009564DD">
      <w:pPr>
        <w:tabs>
          <w:tab w:val="left" w:pos="2545"/>
        </w:tabs>
        <w:jc w:val="both"/>
        <w:rPr>
          <w:b/>
          <w:bCs/>
          <w:sz w:val="36"/>
          <w:szCs w:val="36"/>
          <w:u w:val="single"/>
        </w:rPr>
      </w:pPr>
      <w:r>
        <w:rPr>
          <w:b/>
          <w:bCs/>
          <w:sz w:val="36"/>
          <w:szCs w:val="36"/>
          <w:u w:val="single"/>
        </w:rPr>
        <w:t>FIGURE:</w:t>
      </w:r>
      <w:r w:rsidR="00857E4F">
        <w:rPr>
          <w:b/>
          <w:bCs/>
          <w:sz w:val="36"/>
          <w:szCs w:val="36"/>
          <w:u w:val="single"/>
        </w:rPr>
        <w:t>22 COMPILED SERVER PROGRAMS FLOW CHART</w:t>
      </w:r>
    </w:p>
    <w:p w14:paraId="431B0C05" w14:textId="4DEEC959" w:rsidR="00F0509E" w:rsidRDefault="00F0509E" w:rsidP="009564DD">
      <w:pPr>
        <w:tabs>
          <w:tab w:val="left" w:pos="2545"/>
        </w:tabs>
        <w:jc w:val="both"/>
        <w:rPr>
          <w:sz w:val="36"/>
          <w:szCs w:val="36"/>
        </w:rPr>
      </w:pPr>
      <w:r>
        <w:tab/>
      </w:r>
      <w:r w:rsidRPr="00F0509E">
        <w:rPr>
          <w:sz w:val="36"/>
          <w:szCs w:val="36"/>
        </w:rPr>
        <w:t xml:space="preserve">ASP.NET has introduced many new capabilities to server-side Web programming, including a new category of elements called server controls that generate as many as 200 HTML tags and one or more JavaScript [9] functions from a single server control tag. Server controls support the processing of user events, such as </w:t>
      </w:r>
      <w:r w:rsidRPr="00F0509E">
        <w:rPr>
          <w:sz w:val="36"/>
          <w:szCs w:val="36"/>
        </w:rPr>
        <w:lastRenderedPageBreak/>
        <w:t>clicking a mouse or entering text at either the client browser or the Web server. Server controls also encourage the separation of programming code into different files and/or areas from the HTML tags and text of a Web page, thus allowing HTML designers and programmers to work together more effectively. Server-side scripts. Web-based applications can also use server-side scripts to create dynamic Web pages that are able to retrieve and display information from a backend database and modify data recor</w:t>
      </w:r>
      <w:r w:rsidR="00EB4509">
        <w:rPr>
          <w:sz w:val="36"/>
          <w:szCs w:val="36"/>
        </w:rPr>
        <w:t>ds</w:t>
      </w:r>
    </w:p>
    <w:p w14:paraId="3BECBB65" w14:textId="77777777" w:rsidR="008A540A" w:rsidRDefault="00F00B79" w:rsidP="009564DD">
      <w:pPr>
        <w:tabs>
          <w:tab w:val="left" w:pos="2545"/>
        </w:tabs>
        <w:jc w:val="both"/>
        <w:rPr>
          <w:sz w:val="36"/>
          <w:szCs w:val="36"/>
        </w:rPr>
      </w:pPr>
      <w:r w:rsidRPr="00F00B79">
        <w:rPr>
          <w:sz w:val="36"/>
          <w:szCs w:val="36"/>
        </w:rPr>
        <w:t>If needed, a developer can have a single Web server process a variety of scripts written with any or all of these technologies. The Web server knows which script interpreter to invoke by taking note of the requesting script’s file extension. Table 1 below demonstrates some commonly used extensions and the related technologies</w:t>
      </w:r>
    </w:p>
    <w:p w14:paraId="5C9B8862" w14:textId="18FFBA55" w:rsidR="00F00B79" w:rsidRDefault="008A540A" w:rsidP="009564DD">
      <w:pPr>
        <w:tabs>
          <w:tab w:val="left" w:pos="2545"/>
        </w:tabs>
        <w:jc w:val="both"/>
        <w:rPr>
          <w:sz w:val="36"/>
          <w:szCs w:val="36"/>
        </w:rPr>
      </w:pPr>
      <w:r w:rsidRPr="008A540A">
        <w:rPr>
          <w:noProof/>
          <w:sz w:val="36"/>
          <w:szCs w:val="36"/>
        </w:rPr>
        <w:drawing>
          <wp:inline distT="0" distB="0" distL="0" distR="0" wp14:anchorId="259C20B4" wp14:editId="5BB3A424">
            <wp:extent cx="6390640" cy="2395220"/>
            <wp:effectExtent l="0" t="0" r="0" b="0"/>
            <wp:docPr id="1680686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86289" name=""/>
                    <pic:cNvPicPr/>
                  </pic:nvPicPr>
                  <pic:blipFill>
                    <a:blip r:embed="rId38"/>
                    <a:stretch>
                      <a:fillRect/>
                    </a:stretch>
                  </pic:blipFill>
                  <pic:spPr>
                    <a:xfrm>
                      <a:off x="0" y="0"/>
                      <a:ext cx="6390640" cy="2395220"/>
                    </a:xfrm>
                    <a:prstGeom prst="rect">
                      <a:avLst/>
                    </a:prstGeom>
                  </pic:spPr>
                </pic:pic>
              </a:graphicData>
            </a:graphic>
          </wp:inline>
        </w:drawing>
      </w:r>
    </w:p>
    <w:p w14:paraId="7E5A5996" w14:textId="57B1A184" w:rsidR="005F6028" w:rsidRDefault="00C916D0" w:rsidP="009564DD">
      <w:pPr>
        <w:tabs>
          <w:tab w:val="left" w:pos="2545"/>
        </w:tabs>
        <w:jc w:val="both"/>
        <w:rPr>
          <w:sz w:val="36"/>
          <w:szCs w:val="36"/>
        </w:rPr>
      </w:pPr>
      <w:r w:rsidRPr="00C916D0">
        <w:rPr>
          <w:sz w:val="36"/>
          <w:szCs w:val="36"/>
        </w:rPr>
        <w:t xml:space="preserve">Both ASP.NET and JSP are considered as Hybrid </w:t>
      </w:r>
      <w:proofErr w:type="gramStart"/>
      <w:r w:rsidRPr="00C916D0">
        <w:rPr>
          <w:sz w:val="36"/>
          <w:szCs w:val="36"/>
        </w:rPr>
        <w:t>server side</w:t>
      </w:r>
      <w:proofErr w:type="gramEnd"/>
      <w:r w:rsidRPr="00C916D0">
        <w:rPr>
          <w:sz w:val="36"/>
          <w:szCs w:val="36"/>
        </w:rPr>
        <w:t xml:space="preserve"> technologies. ASP.NET is designed to work under the Windows/Server and IIS web server environment. JSP is more portable as it works in most Operating Environments including Windows and Linux.</w:t>
      </w:r>
    </w:p>
    <w:p w14:paraId="3FFA8DD0" w14:textId="77777777" w:rsidR="00B9580B" w:rsidRDefault="00B9580B" w:rsidP="009564DD">
      <w:pPr>
        <w:tabs>
          <w:tab w:val="left" w:pos="2545"/>
        </w:tabs>
        <w:jc w:val="both"/>
        <w:rPr>
          <w:sz w:val="36"/>
          <w:szCs w:val="36"/>
        </w:rPr>
      </w:pPr>
    </w:p>
    <w:p w14:paraId="6B2E2CA6" w14:textId="77777777" w:rsidR="00B9580B" w:rsidRDefault="00B9580B" w:rsidP="009564DD">
      <w:pPr>
        <w:tabs>
          <w:tab w:val="left" w:pos="2545"/>
        </w:tabs>
        <w:jc w:val="both"/>
        <w:rPr>
          <w:sz w:val="36"/>
          <w:szCs w:val="36"/>
        </w:rPr>
      </w:pPr>
    </w:p>
    <w:p w14:paraId="1CE4035E" w14:textId="77777777" w:rsidR="008C6CD3" w:rsidRPr="00A06E36" w:rsidRDefault="008C6CD3" w:rsidP="009564DD">
      <w:pPr>
        <w:tabs>
          <w:tab w:val="left" w:pos="2545"/>
        </w:tabs>
        <w:jc w:val="both"/>
        <w:rPr>
          <w:color w:val="4472C4" w:themeColor="accent1"/>
          <w:u w:val="single"/>
        </w:rPr>
      </w:pPr>
      <w:r w:rsidRPr="00A06E36">
        <w:rPr>
          <w:b/>
          <w:bCs/>
          <w:color w:val="4472C4" w:themeColor="accent1"/>
          <w:sz w:val="40"/>
          <w:szCs w:val="40"/>
          <w:u w:val="single"/>
        </w:rPr>
        <w:t>5.2. Client-Side Processing.</w:t>
      </w:r>
      <w:r w:rsidRPr="00A06E36">
        <w:rPr>
          <w:color w:val="4472C4" w:themeColor="accent1"/>
          <w:u w:val="single"/>
        </w:rPr>
        <w:t xml:space="preserve"> </w:t>
      </w:r>
    </w:p>
    <w:p w14:paraId="02C92008" w14:textId="77777777" w:rsidR="008C6CD3" w:rsidRDefault="008C6CD3" w:rsidP="009564DD">
      <w:pPr>
        <w:tabs>
          <w:tab w:val="left" w:pos="2545"/>
        </w:tabs>
        <w:jc w:val="both"/>
        <w:rPr>
          <w:sz w:val="36"/>
          <w:szCs w:val="36"/>
        </w:rPr>
      </w:pPr>
      <w:r w:rsidRPr="008C6CD3">
        <w:rPr>
          <w:sz w:val="36"/>
          <w:szCs w:val="36"/>
        </w:rPr>
        <w:lastRenderedPageBreak/>
        <w:t>Client-side Web page processing is achievable through compiled programs downloaded, installed, and executed on the client workstation or by creating scripts with the HTML Web page commands interpreted by the client browser. Downloading and running compiled programs on client workstations.</w:t>
      </w:r>
    </w:p>
    <w:p w14:paraId="0CC1E4AD" w14:textId="77777777" w:rsidR="008C6CD3" w:rsidRDefault="008C6CD3" w:rsidP="009564DD">
      <w:pPr>
        <w:tabs>
          <w:tab w:val="left" w:pos="2545"/>
        </w:tabs>
        <w:jc w:val="both"/>
        <w:rPr>
          <w:sz w:val="36"/>
          <w:szCs w:val="36"/>
        </w:rPr>
      </w:pPr>
      <w:r w:rsidRPr="008C6CD3">
        <w:rPr>
          <w:sz w:val="36"/>
          <w:szCs w:val="36"/>
        </w:rPr>
        <w:t xml:space="preserve"> When a user clicks a hyperlink on a Web page associated with a compiled client-side program, the user’s browser must have the ability to run the executable program file; this program interacts with the user, sending and retrieving data from a database server as needed. Many times, the user is asked to install certain ActiveX components to view some animations or play games. </w:t>
      </w:r>
    </w:p>
    <w:p w14:paraId="0AF340DA" w14:textId="05B23A78" w:rsidR="00C916D0" w:rsidRDefault="008C6CD3" w:rsidP="009564DD">
      <w:pPr>
        <w:tabs>
          <w:tab w:val="left" w:pos="2545"/>
        </w:tabs>
        <w:jc w:val="both"/>
        <w:rPr>
          <w:sz w:val="36"/>
          <w:szCs w:val="36"/>
        </w:rPr>
      </w:pPr>
      <w:r w:rsidRPr="008C6CD3">
        <w:rPr>
          <w:sz w:val="36"/>
          <w:szCs w:val="36"/>
        </w:rPr>
        <w:t>This new component plugs in into the existing system, thus extending the functionality of the system. Java Applets are another example of compiled programs on client workstations. An applet is a program written in the Java programming language that can be included in an HTML page, much in the same way an image is included in a page. When we use a Java technology-enabled browser to view a page that contains an applet, the applet's code is transferred to our system and executed by the browser Client-side scripts. In a client-side script, source code written in such languages as JavaScript and VBScript is embedded in an HTML document</w:t>
      </w:r>
      <w:r>
        <w:rPr>
          <w:sz w:val="36"/>
          <w:szCs w:val="36"/>
        </w:rPr>
        <w:t>.</w:t>
      </w:r>
      <w:r w:rsidR="006F16DC" w:rsidRPr="006F16DC">
        <w:t xml:space="preserve"> </w:t>
      </w:r>
      <w:r w:rsidR="006F16DC" w:rsidRPr="006F16DC">
        <w:rPr>
          <w:sz w:val="36"/>
          <w:szCs w:val="36"/>
        </w:rPr>
        <w:t>JavaScript is the most commonly used client-side scripting language and is supported by most browsers.</w:t>
      </w:r>
    </w:p>
    <w:p w14:paraId="3CF48FC4" w14:textId="77777777" w:rsidR="00A102AD" w:rsidRPr="00A06E36" w:rsidRDefault="00A102AD" w:rsidP="009564DD">
      <w:pPr>
        <w:tabs>
          <w:tab w:val="left" w:pos="2545"/>
        </w:tabs>
        <w:jc w:val="both"/>
        <w:rPr>
          <w:b/>
          <w:bCs/>
          <w:color w:val="4472C4" w:themeColor="accent1"/>
          <w:sz w:val="40"/>
          <w:szCs w:val="40"/>
          <w:u w:val="single"/>
        </w:rPr>
      </w:pPr>
      <w:r w:rsidRPr="00A06E36">
        <w:rPr>
          <w:b/>
          <w:bCs/>
          <w:color w:val="4472C4" w:themeColor="accent1"/>
          <w:sz w:val="40"/>
          <w:szCs w:val="40"/>
          <w:u w:val="single"/>
        </w:rPr>
        <w:t>6. Web Based Application Development</w:t>
      </w:r>
    </w:p>
    <w:p w14:paraId="2339F31F" w14:textId="7662877C" w:rsidR="006F16DC" w:rsidRDefault="00A102AD" w:rsidP="009564DD">
      <w:pPr>
        <w:tabs>
          <w:tab w:val="left" w:pos="2545"/>
        </w:tabs>
        <w:jc w:val="both"/>
        <w:rPr>
          <w:sz w:val="36"/>
          <w:szCs w:val="36"/>
        </w:rPr>
      </w:pPr>
      <w:r>
        <w:t xml:space="preserve"> </w:t>
      </w:r>
      <w:r w:rsidRPr="00A102AD">
        <w:rPr>
          <w:sz w:val="36"/>
          <w:szCs w:val="36"/>
        </w:rPr>
        <w:t xml:space="preserve">The Web is built on the HyperText Transfer Protocol. HTTP is a client/server request/reply protocol that is stateless. That is, the protocol does not make any association between one transaction and another; e.g.: time since the last transaction, type or client involved in the last transaction, what data was exchanged between </w:t>
      </w:r>
      <w:r w:rsidRPr="00A102AD">
        <w:rPr>
          <w:sz w:val="36"/>
          <w:szCs w:val="36"/>
        </w:rPr>
        <w:lastRenderedPageBreak/>
        <w:t>the client and the server. As far as HTTP is concerned, each transaction is a discrete event. But this is not what we want in a shopping cart application because we need to preserve the user’s shopping selection as they proceed with their purchase, in addition it is useful to have the access to their past purchase history and personal preferences.</w:t>
      </w:r>
    </w:p>
    <w:p w14:paraId="22A5ADAD" w14:textId="13BB8DE7" w:rsidR="00DD1E83" w:rsidRDefault="00DD1E83" w:rsidP="009564DD">
      <w:pPr>
        <w:tabs>
          <w:tab w:val="left" w:pos="2545"/>
        </w:tabs>
        <w:jc w:val="both"/>
        <w:rPr>
          <w:sz w:val="36"/>
          <w:szCs w:val="36"/>
        </w:rPr>
      </w:pPr>
      <w:r w:rsidRPr="00DD1E83">
        <w:rPr>
          <w:sz w:val="36"/>
          <w:szCs w:val="36"/>
        </w:rPr>
        <w:t>The Session object is used to store information about, or change settings for a user session. Variables stored in the Session object hold information about one single user, and are available to all pages in one application. Common information stored in session variables are name, id, and preferences. The server creates a new Session object for each new user, and destroys the Session object when the session expires. In this project, the concept of session variables will be used for maintaining state information.</w:t>
      </w:r>
    </w:p>
    <w:p w14:paraId="59695C3C" w14:textId="77777777" w:rsidR="009536AF" w:rsidRPr="00EF7288" w:rsidRDefault="009536AF" w:rsidP="009564DD">
      <w:pPr>
        <w:tabs>
          <w:tab w:val="left" w:pos="2545"/>
        </w:tabs>
        <w:jc w:val="both"/>
        <w:rPr>
          <w:b/>
          <w:bCs/>
          <w:color w:val="FF0000"/>
          <w:sz w:val="40"/>
          <w:szCs w:val="40"/>
          <w:u w:val="single"/>
        </w:rPr>
      </w:pPr>
      <w:r w:rsidRPr="00EF7288">
        <w:rPr>
          <w:b/>
          <w:bCs/>
          <w:color w:val="FF0000"/>
          <w:sz w:val="40"/>
          <w:szCs w:val="40"/>
          <w:u w:val="single"/>
        </w:rPr>
        <w:t>7. Database Connectivity</w:t>
      </w:r>
    </w:p>
    <w:p w14:paraId="766D4AD7" w14:textId="4721092A" w:rsidR="00DD1E83" w:rsidRDefault="009536AF" w:rsidP="009564DD">
      <w:pPr>
        <w:tabs>
          <w:tab w:val="left" w:pos="2545"/>
        </w:tabs>
        <w:jc w:val="both"/>
        <w:rPr>
          <w:sz w:val="36"/>
          <w:szCs w:val="36"/>
        </w:rPr>
      </w:pPr>
      <w:r>
        <w:t xml:space="preserve"> </w:t>
      </w:r>
      <w:r w:rsidRPr="009536AF">
        <w:rPr>
          <w:sz w:val="36"/>
          <w:szCs w:val="36"/>
        </w:rPr>
        <w:t>In e-commerce applications it is very typical for the Web server to contact the database to get information as needed. ASP.NET uses a technology called ActiveX Data Objects.NET (ADO.NET) to connect to the database.</w:t>
      </w:r>
    </w:p>
    <w:p w14:paraId="6BD7A031" w14:textId="77777777" w:rsidR="007070B3" w:rsidRPr="00EF7288" w:rsidRDefault="007070B3" w:rsidP="009564DD">
      <w:pPr>
        <w:tabs>
          <w:tab w:val="left" w:pos="2545"/>
        </w:tabs>
        <w:jc w:val="both"/>
        <w:rPr>
          <w:b/>
          <w:bCs/>
          <w:color w:val="4472C4" w:themeColor="accent1"/>
          <w:sz w:val="36"/>
          <w:szCs w:val="36"/>
          <w:u w:val="single"/>
        </w:rPr>
      </w:pPr>
      <w:r w:rsidRPr="00EF7288">
        <w:rPr>
          <w:b/>
          <w:bCs/>
          <w:color w:val="4472C4" w:themeColor="accent1"/>
          <w:sz w:val="36"/>
          <w:szCs w:val="36"/>
          <w:u w:val="single"/>
        </w:rPr>
        <w:t>7.1 ADO.NET</w:t>
      </w:r>
    </w:p>
    <w:p w14:paraId="23CBB0D1" w14:textId="1E6A3749" w:rsidR="007070B3" w:rsidRDefault="007070B3" w:rsidP="009564DD">
      <w:pPr>
        <w:tabs>
          <w:tab w:val="left" w:pos="2545"/>
        </w:tabs>
        <w:jc w:val="both"/>
        <w:rPr>
          <w:sz w:val="36"/>
          <w:szCs w:val="36"/>
        </w:rPr>
      </w:pPr>
      <w:r w:rsidRPr="007070B3">
        <w:rPr>
          <w:sz w:val="36"/>
          <w:szCs w:val="36"/>
        </w:rPr>
        <w:t xml:space="preserve"> Classic ASP pages used ActiveX Data Objects (ADO) to access and modify databases. ADO is a programming interface used to access data. This method was efficient and fairly easy for developers to learn and implement. However, ADO suffered from a dated model for data access with many limitations, such as the inability to transmit data so it is easily and universally accessible. Coupled with the move from standard SQL databases to more distributed types of data (such as XML), Microsoft introduced ADO.NET. Although ADO.NET is known as the next evolution of ADO, it is very different </w:t>
      </w:r>
      <w:r w:rsidRPr="007070B3">
        <w:rPr>
          <w:sz w:val="36"/>
          <w:szCs w:val="36"/>
        </w:rPr>
        <w:lastRenderedPageBreak/>
        <w:t>from its predecessor. Whereas ADO was connection-based, ADO.NET relies on short, XML message-based interactions with data sources. This makes ADO.NET much more efficient for Internet-based applications.</w:t>
      </w:r>
    </w:p>
    <w:p w14:paraId="0E9C18F2" w14:textId="74944D84" w:rsidR="00FC55E1" w:rsidRDefault="00A676D9" w:rsidP="009564DD">
      <w:pPr>
        <w:tabs>
          <w:tab w:val="left" w:pos="2545"/>
        </w:tabs>
        <w:jc w:val="both"/>
        <w:rPr>
          <w:sz w:val="36"/>
          <w:szCs w:val="36"/>
        </w:rPr>
      </w:pPr>
      <w:r w:rsidRPr="00A676D9">
        <w:rPr>
          <w:sz w:val="36"/>
          <w:szCs w:val="36"/>
        </w:rPr>
        <w:t xml:space="preserve">In ADO.NET there are two core objects that allow us to work with data initially: the DataReader and the DataSet. In any .NET data access page, before we connect to a database, we first have to import all the necessary namespaces that will allow us to work with the objects required. Namespace in .NET is a set of classes that can be used while creating an application. The .NET Framework has about 3,500 classes which can be accessed through a namespace. The application will be using a technology known as Open DataBase Connectivity (ODBC) to access the database; </w:t>
      </w:r>
      <w:proofErr w:type="gramStart"/>
      <w:r w:rsidRPr="00A676D9">
        <w:rPr>
          <w:sz w:val="36"/>
          <w:szCs w:val="36"/>
        </w:rPr>
        <w:t>therefore</w:t>
      </w:r>
      <w:proofErr w:type="gramEnd"/>
      <w:r w:rsidRPr="00A676D9">
        <w:rPr>
          <w:sz w:val="36"/>
          <w:szCs w:val="36"/>
        </w:rPr>
        <w:t xml:space="preserve"> we must first import necessary namespaces. Below is a sample namespace</w:t>
      </w:r>
      <w:r w:rsidR="00AD7F19">
        <w:rPr>
          <w:sz w:val="36"/>
          <w:szCs w:val="36"/>
        </w:rPr>
        <w:t xml:space="preserve"> declara</w:t>
      </w:r>
      <w:r w:rsidR="00FC55E1">
        <w:rPr>
          <w:sz w:val="36"/>
          <w:szCs w:val="36"/>
        </w:rPr>
        <w:t>tion used by.NET.</w:t>
      </w:r>
    </w:p>
    <w:p w14:paraId="58C14500" w14:textId="43346AA1" w:rsidR="0019323E" w:rsidRDefault="005B43B9" w:rsidP="009564DD">
      <w:pPr>
        <w:tabs>
          <w:tab w:val="left" w:pos="2545"/>
        </w:tabs>
        <w:jc w:val="both"/>
        <w:rPr>
          <w:sz w:val="36"/>
          <w:szCs w:val="36"/>
        </w:rPr>
      </w:pPr>
      <w:r w:rsidRPr="0019323E">
        <w:rPr>
          <w:noProof/>
          <w:sz w:val="36"/>
          <w:szCs w:val="36"/>
        </w:rPr>
        <w:drawing>
          <wp:inline distT="0" distB="0" distL="0" distR="0" wp14:anchorId="38CEA1D6" wp14:editId="4A88364C">
            <wp:extent cx="4281377" cy="1289964"/>
            <wp:effectExtent l="0" t="0" r="0" b="0"/>
            <wp:docPr id="790952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52712" name=""/>
                    <pic:cNvPicPr/>
                  </pic:nvPicPr>
                  <pic:blipFill>
                    <a:blip r:embed="rId39"/>
                    <a:stretch>
                      <a:fillRect/>
                    </a:stretch>
                  </pic:blipFill>
                  <pic:spPr>
                    <a:xfrm>
                      <a:off x="0" y="0"/>
                      <a:ext cx="4307430" cy="1297814"/>
                    </a:xfrm>
                    <a:prstGeom prst="rect">
                      <a:avLst/>
                    </a:prstGeom>
                  </pic:spPr>
                </pic:pic>
              </a:graphicData>
            </a:graphic>
          </wp:inline>
        </w:drawing>
      </w:r>
    </w:p>
    <w:p w14:paraId="12C25511" w14:textId="77777777" w:rsidR="007A2395" w:rsidRDefault="00A676D9" w:rsidP="009564DD">
      <w:pPr>
        <w:tabs>
          <w:tab w:val="left" w:pos="2545"/>
        </w:tabs>
        <w:jc w:val="both"/>
        <w:rPr>
          <w:sz w:val="36"/>
          <w:szCs w:val="36"/>
        </w:rPr>
      </w:pPr>
      <w:r w:rsidRPr="00A676D9">
        <w:rPr>
          <w:sz w:val="36"/>
          <w:szCs w:val="36"/>
        </w:rPr>
        <w:t xml:space="preserve"> After all the necessary namespaces are imported, a connection to the database is made.</w:t>
      </w:r>
    </w:p>
    <w:p w14:paraId="71892283" w14:textId="77777777" w:rsidR="00F10876" w:rsidRDefault="00A676D9" w:rsidP="009564DD">
      <w:pPr>
        <w:tabs>
          <w:tab w:val="left" w:pos="2545"/>
        </w:tabs>
        <w:jc w:val="both"/>
        <w:rPr>
          <w:b/>
          <w:bCs/>
          <w:sz w:val="36"/>
          <w:szCs w:val="36"/>
        </w:rPr>
      </w:pPr>
      <w:r w:rsidRPr="00A676D9">
        <w:rPr>
          <w:sz w:val="36"/>
          <w:szCs w:val="36"/>
        </w:rPr>
        <w:t xml:space="preserve"> </w:t>
      </w:r>
      <w:r w:rsidRPr="007A2395">
        <w:rPr>
          <w:b/>
          <w:bCs/>
          <w:sz w:val="36"/>
          <w:szCs w:val="36"/>
        </w:rPr>
        <w:t xml:space="preserve">OdbcConnetion odbcCon = new OdbcConnection ("DRIVER = {MySQL ODBC 3.51 Driver}; SERVER=localhost; DATABASE=project; UID=root; PASSWORD=pwd"); </w:t>
      </w:r>
    </w:p>
    <w:p w14:paraId="551CAD46" w14:textId="4648CA63" w:rsidR="007A2395" w:rsidRDefault="00A676D9" w:rsidP="009564DD">
      <w:pPr>
        <w:tabs>
          <w:tab w:val="left" w:pos="2545"/>
        </w:tabs>
        <w:jc w:val="both"/>
        <w:rPr>
          <w:b/>
          <w:bCs/>
          <w:sz w:val="36"/>
          <w:szCs w:val="36"/>
        </w:rPr>
      </w:pPr>
      <w:r w:rsidRPr="007A2395">
        <w:rPr>
          <w:b/>
          <w:bCs/>
          <w:sz w:val="36"/>
          <w:szCs w:val="36"/>
        </w:rPr>
        <w:t>odbcCon.Open();</w:t>
      </w:r>
    </w:p>
    <w:p w14:paraId="7987A716" w14:textId="4446399A" w:rsidR="00A676D9" w:rsidRDefault="00A676D9" w:rsidP="009564DD">
      <w:pPr>
        <w:tabs>
          <w:tab w:val="left" w:pos="2545"/>
        </w:tabs>
        <w:jc w:val="both"/>
        <w:rPr>
          <w:sz w:val="36"/>
          <w:szCs w:val="36"/>
        </w:rPr>
      </w:pPr>
      <w:r w:rsidRPr="00A676D9">
        <w:rPr>
          <w:sz w:val="36"/>
          <w:szCs w:val="36"/>
        </w:rPr>
        <w:t xml:space="preserve"> The above statement creates a connection to the database with an OdbcConnection object. This object tells ASP.NET where to go to get the data it needs. Since the data is stored in the same computer as the application, the SERVER is given as localhost. </w:t>
      </w:r>
      <w:proofErr w:type="gramStart"/>
      <w:r w:rsidRPr="00A676D9">
        <w:rPr>
          <w:sz w:val="36"/>
          <w:szCs w:val="36"/>
        </w:rPr>
        <w:t>Next</w:t>
      </w:r>
      <w:proofErr w:type="gramEnd"/>
      <w:r w:rsidRPr="00A676D9">
        <w:rPr>
          <w:sz w:val="36"/>
          <w:szCs w:val="36"/>
        </w:rPr>
        <w:t xml:space="preserve"> we open the </w:t>
      </w:r>
      <w:r w:rsidRPr="00A676D9">
        <w:rPr>
          <w:sz w:val="36"/>
          <w:szCs w:val="36"/>
        </w:rPr>
        <w:lastRenderedPageBreak/>
        <w:t>connection object. Listed below are the common connection object methods we could work with:</w:t>
      </w:r>
    </w:p>
    <w:p w14:paraId="67C01C85" w14:textId="77777777" w:rsidR="000E5311" w:rsidRPr="000E5311" w:rsidRDefault="000E5311" w:rsidP="009564DD">
      <w:pPr>
        <w:tabs>
          <w:tab w:val="left" w:pos="2545"/>
        </w:tabs>
        <w:jc w:val="both"/>
        <w:rPr>
          <w:sz w:val="36"/>
          <w:szCs w:val="36"/>
        </w:rPr>
      </w:pPr>
      <w:r w:rsidRPr="000E5311">
        <w:rPr>
          <w:b/>
          <w:bCs/>
          <w:sz w:val="36"/>
          <w:szCs w:val="36"/>
        </w:rPr>
        <w:t>• Open</w:t>
      </w:r>
      <w:r w:rsidRPr="000E5311">
        <w:rPr>
          <w:sz w:val="36"/>
          <w:szCs w:val="36"/>
        </w:rPr>
        <w:t xml:space="preserve"> - Opens the connection to our database</w:t>
      </w:r>
    </w:p>
    <w:p w14:paraId="052CF1AD" w14:textId="77777777" w:rsidR="000E5311" w:rsidRPr="000E5311" w:rsidRDefault="000E5311" w:rsidP="009564DD">
      <w:pPr>
        <w:tabs>
          <w:tab w:val="left" w:pos="2545"/>
        </w:tabs>
        <w:jc w:val="both"/>
        <w:rPr>
          <w:sz w:val="36"/>
          <w:szCs w:val="36"/>
        </w:rPr>
      </w:pPr>
      <w:r w:rsidRPr="000E5311">
        <w:rPr>
          <w:b/>
          <w:bCs/>
          <w:sz w:val="36"/>
          <w:szCs w:val="36"/>
        </w:rPr>
        <w:t>• Close</w:t>
      </w:r>
      <w:r w:rsidRPr="000E5311">
        <w:rPr>
          <w:sz w:val="36"/>
          <w:szCs w:val="36"/>
        </w:rPr>
        <w:t xml:space="preserve"> - Closes the database connection </w:t>
      </w:r>
    </w:p>
    <w:p w14:paraId="42DAE685" w14:textId="77777777" w:rsidR="000E5311" w:rsidRPr="000E5311" w:rsidRDefault="000E5311" w:rsidP="009564DD">
      <w:pPr>
        <w:tabs>
          <w:tab w:val="left" w:pos="2545"/>
        </w:tabs>
        <w:jc w:val="both"/>
        <w:rPr>
          <w:sz w:val="36"/>
          <w:szCs w:val="36"/>
        </w:rPr>
      </w:pPr>
      <w:r w:rsidRPr="000E5311">
        <w:rPr>
          <w:b/>
          <w:bCs/>
          <w:sz w:val="36"/>
          <w:szCs w:val="36"/>
        </w:rPr>
        <w:t>• Dispose</w:t>
      </w:r>
      <w:r w:rsidRPr="000E5311">
        <w:rPr>
          <w:sz w:val="36"/>
          <w:szCs w:val="36"/>
        </w:rPr>
        <w:t xml:space="preserve"> - Releases the resources on the connection object. Used to force garbage collecting, ensuring no resources are being held after our connection is used. </w:t>
      </w:r>
    </w:p>
    <w:p w14:paraId="6DFA16AB" w14:textId="77777777" w:rsidR="00F6548B" w:rsidRDefault="000E5311" w:rsidP="009564DD">
      <w:pPr>
        <w:tabs>
          <w:tab w:val="left" w:pos="2545"/>
        </w:tabs>
        <w:jc w:val="both"/>
        <w:rPr>
          <w:sz w:val="36"/>
          <w:szCs w:val="36"/>
        </w:rPr>
      </w:pPr>
      <w:r w:rsidRPr="000E5311">
        <w:rPr>
          <w:b/>
          <w:bCs/>
          <w:sz w:val="36"/>
          <w:szCs w:val="36"/>
        </w:rPr>
        <w:t>• State</w:t>
      </w:r>
      <w:r w:rsidRPr="000E5311">
        <w:rPr>
          <w:sz w:val="36"/>
          <w:szCs w:val="36"/>
        </w:rPr>
        <w:t xml:space="preserve"> - Tells you what type of connection state your object is in, often used to check whether the connection is still using any resources. </w:t>
      </w:r>
    </w:p>
    <w:p w14:paraId="17E27A44" w14:textId="77777777" w:rsidR="00F6548B" w:rsidRDefault="000E5311" w:rsidP="009564DD">
      <w:pPr>
        <w:tabs>
          <w:tab w:val="left" w:pos="2545"/>
        </w:tabs>
        <w:jc w:val="both"/>
        <w:rPr>
          <w:sz w:val="36"/>
          <w:szCs w:val="36"/>
        </w:rPr>
      </w:pPr>
      <w:r w:rsidRPr="000E5311">
        <w:rPr>
          <w:sz w:val="36"/>
          <w:szCs w:val="36"/>
        </w:rPr>
        <w:t>Once the connection is made, in order to access the data in a database, ADO.NET relies on two components: DataSet and Data Provider [20]. These components are explained below.</w:t>
      </w:r>
    </w:p>
    <w:p w14:paraId="009785D2" w14:textId="77777777" w:rsidR="00F6548B" w:rsidRDefault="000E5311" w:rsidP="009564DD">
      <w:pPr>
        <w:tabs>
          <w:tab w:val="left" w:pos="2545"/>
        </w:tabs>
        <w:jc w:val="both"/>
        <w:rPr>
          <w:b/>
          <w:bCs/>
          <w:sz w:val="40"/>
          <w:szCs w:val="40"/>
        </w:rPr>
      </w:pPr>
      <w:r w:rsidRPr="000E5311">
        <w:rPr>
          <w:sz w:val="36"/>
          <w:szCs w:val="36"/>
        </w:rPr>
        <w:t xml:space="preserve"> </w:t>
      </w:r>
      <w:r w:rsidRPr="00F6548B">
        <w:rPr>
          <w:b/>
          <w:bCs/>
          <w:sz w:val="40"/>
          <w:szCs w:val="40"/>
        </w:rPr>
        <w:t>DataSet</w:t>
      </w:r>
    </w:p>
    <w:p w14:paraId="645ABEFA" w14:textId="06BC4B0A" w:rsidR="006E44CE" w:rsidRDefault="000E5311" w:rsidP="009564DD">
      <w:pPr>
        <w:tabs>
          <w:tab w:val="left" w:pos="2545"/>
        </w:tabs>
        <w:jc w:val="both"/>
      </w:pPr>
      <w:r w:rsidRPr="00F6548B">
        <w:rPr>
          <w:b/>
          <w:bCs/>
          <w:sz w:val="40"/>
          <w:szCs w:val="40"/>
        </w:rPr>
        <w:t xml:space="preserve"> </w:t>
      </w:r>
      <w:r w:rsidRPr="000E5311">
        <w:rPr>
          <w:sz w:val="36"/>
          <w:szCs w:val="36"/>
        </w:rPr>
        <w:t>The dataset is a disconnected, in-memory representation of data. It can be considered as a local copy of the relevant portions of the database. The DataSet resides in memory and the data in it can be manipulated and updated independent of the database. If necessary, changes made to the dataset can be applied to the central database. The data in DataSet can be loaded from any valid data source such as a text file, an XML database, Microsoft SQL server database, an Oracle database or MySQL database</w:t>
      </w:r>
      <w:r>
        <w:t>.</w:t>
      </w:r>
    </w:p>
    <w:p w14:paraId="64F5A87C" w14:textId="77777777" w:rsidR="005179C8" w:rsidRDefault="005179C8" w:rsidP="009564DD">
      <w:pPr>
        <w:tabs>
          <w:tab w:val="left" w:pos="2545"/>
        </w:tabs>
        <w:jc w:val="both"/>
      </w:pPr>
      <w:r w:rsidRPr="005179C8">
        <w:rPr>
          <w:b/>
          <w:bCs/>
          <w:sz w:val="36"/>
          <w:szCs w:val="36"/>
        </w:rPr>
        <w:t>Data Provider</w:t>
      </w:r>
      <w:r>
        <w:t xml:space="preserve"> </w:t>
      </w:r>
    </w:p>
    <w:p w14:paraId="1EBBFBC1" w14:textId="77777777" w:rsidR="005179C8" w:rsidRPr="005179C8" w:rsidRDefault="005179C8" w:rsidP="009564DD">
      <w:pPr>
        <w:tabs>
          <w:tab w:val="left" w:pos="2545"/>
        </w:tabs>
        <w:jc w:val="both"/>
        <w:rPr>
          <w:sz w:val="36"/>
          <w:szCs w:val="36"/>
        </w:rPr>
      </w:pPr>
      <w:r w:rsidRPr="005179C8">
        <w:rPr>
          <w:sz w:val="36"/>
          <w:szCs w:val="36"/>
        </w:rPr>
        <w:t>The Data Provider is responsible for providing and maintaining the connection to the database. A DataProvider is a set of related components that work together to provide data in an efficient and performance driven manner. Each DataProvider consists of the following component classes:</w:t>
      </w:r>
    </w:p>
    <w:p w14:paraId="1AD5AC5E" w14:textId="77777777" w:rsidR="005179C8" w:rsidRPr="005179C8" w:rsidRDefault="005179C8" w:rsidP="009564DD">
      <w:pPr>
        <w:tabs>
          <w:tab w:val="left" w:pos="2545"/>
        </w:tabs>
        <w:jc w:val="both"/>
        <w:rPr>
          <w:sz w:val="36"/>
          <w:szCs w:val="36"/>
        </w:rPr>
      </w:pPr>
      <w:r w:rsidRPr="005179C8">
        <w:rPr>
          <w:sz w:val="36"/>
          <w:szCs w:val="36"/>
        </w:rPr>
        <w:lastRenderedPageBreak/>
        <w:t xml:space="preserve"> • The Connection object which provides a connection to the database </w:t>
      </w:r>
    </w:p>
    <w:p w14:paraId="56A37E70" w14:textId="59367FE7" w:rsidR="005179C8" w:rsidRPr="005179C8" w:rsidRDefault="005179C8" w:rsidP="009564DD">
      <w:pPr>
        <w:tabs>
          <w:tab w:val="left" w:pos="2545"/>
        </w:tabs>
        <w:jc w:val="both"/>
        <w:rPr>
          <w:sz w:val="36"/>
          <w:szCs w:val="36"/>
        </w:rPr>
      </w:pPr>
      <w:r w:rsidRPr="005179C8">
        <w:rPr>
          <w:sz w:val="36"/>
          <w:szCs w:val="36"/>
        </w:rPr>
        <w:t>• The Command object which is used to execute a command</w:t>
      </w:r>
    </w:p>
    <w:p w14:paraId="162D7D81" w14:textId="77777777" w:rsidR="005179C8" w:rsidRPr="005179C8" w:rsidRDefault="005179C8" w:rsidP="009564DD">
      <w:pPr>
        <w:tabs>
          <w:tab w:val="left" w:pos="2545"/>
        </w:tabs>
        <w:jc w:val="both"/>
        <w:rPr>
          <w:sz w:val="36"/>
          <w:szCs w:val="36"/>
        </w:rPr>
      </w:pPr>
      <w:r w:rsidRPr="005179C8">
        <w:rPr>
          <w:sz w:val="36"/>
          <w:szCs w:val="36"/>
        </w:rPr>
        <w:t xml:space="preserve"> • The DataReader object which provides a read only, connected recordset </w:t>
      </w:r>
    </w:p>
    <w:p w14:paraId="312CFF10" w14:textId="124257C3" w:rsidR="005179C8" w:rsidRDefault="005179C8" w:rsidP="009564DD">
      <w:pPr>
        <w:tabs>
          <w:tab w:val="left" w:pos="2545"/>
        </w:tabs>
        <w:jc w:val="both"/>
        <w:rPr>
          <w:sz w:val="36"/>
          <w:szCs w:val="36"/>
        </w:rPr>
      </w:pPr>
      <w:r w:rsidRPr="005179C8">
        <w:rPr>
          <w:sz w:val="36"/>
          <w:szCs w:val="36"/>
        </w:rPr>
        <w:t>• The DataAdapter object which populates a disconnected DataSet with data and performs the update.</w:t>
      </w:r>
    </w:p>
    <w:p w14:paraId="479BA23B" w14:textId="77777777" w:rsidR="00F13222" w:rsidRDefault="00F13222" w:rsidP="009564DD">
      <w:pPr>
        <w:tabs>
          <w:tab w:val="left" w:pos="2545"/>
        </w:tabs>
        <w:jc w:val="both"/>
        <w:rPr>
          <w:sz w:val="36"/>
          <w:szCs w:val="36"/>
        </w:rPr>
      </w:pPr>
    </w:p>
    <w:p w14:paraId="2802457F" w14:textId="77777777" w:rsidR="00F13222" w:rsidRDefault="00F13222" w:rsidP="009564DD">
      <w:pPr>
        <w:tabs>
          <w:tab w:val="left" w:pos="2545"/>
        </w:tabs>
        <w:jc w:val="both"/>
        <w:rPr>
          <w:sz w:val="36"/>
          <w:szCs w:val="36"/>
        </w:rPr>
      </w:pPr>
    </w:p>
    <w:p w14:paraId="3D93AFCB" w14:textId="77777777" w:rsidR="00F13222" w:rsidRDefault="00F13222" w:rsidP="009564DD">
      <w:pPr>
        <w:tabs>
          <w:tab w:val="left" w:pos="2545"/>
        </w:tabs>
        <w:jc w:val="both"/>
        <w:rPr>
          <w:sz w:val="36"/>
          <w:szCs w:val="36"/>
        </w:rPr>
      </w:pPr>
    </w:p>
    <w:p w14:paraId="57B6CA5F" w14:textId="77777777" w:rsidR="00F13222" w:rsidRDefault="00F13222" w:rsidP="009564DD">
      <w:pPr>
        <w:tabs>
          <w:tab w:val="left" w:pos="2545"/>
        </w:tabs>
        <w:jc w:val="both"/>
        <w:rPr>
          <w:sz w:val="36"/>
          <w:szCs w:val="36"/>
        </w:rPr>
      </w:pPr>
    </w:p>
    <w:p w14:paraId="01B09CCD" w14:textId="274422FD" w:rsidR="00F13222" w:rsidRDefault="00F13222" w:rsidP="009564DD">
      <w:pPr>
        <w:pBdr>
          <w:top w:val="single" w:sz="4" w:space="1" w:color="auto"/>
          <w:left w:val="single" w:sz="4" w:space="1" w:color="auto"/>
          <w:bottom w:val="single" w:sz="4" w:space="1" w:color="auto"/>
          <w:right w:val="single" w:sz="4" w:space="1" w:color="auto"/>
          <w:between w:val="single" w:sz="4" w:space="1" w:color="auto"/>
          <w:bar w:val="single" w:sz="4" w:color="auto"/>
        </w:pBdr>
        <w:tabs>
          <w:tab w:val="left" w:pos="2545"/>
        </w:tabs>
        <w:jc w:val="both"/>
        <w:rPr>
          <w:sz w:val="36"/>
          <w:szCs w:val="36"/>
        </w:rPr>
      </w:pPr>
      <w:r w:rsidRPr="00F13222">
        <w:rPr>
          <w:noProof/>
          <w:sz w:val="36"/>
          <w:szCs w:val="36"/>
        </w:rPr>
        <w:lastRenderedPageBreak/>
        <w:drawing>
          <wp:inline distT="0" distB="0" distL="0" distR="0" wp14:anchorId="7BFEFFC6" wp14:editId="00A75428">
            <wp:extent cx="5934075" cy="7267575"/>
            <wp:effectExtent l="0" t="0" r="9525" b="9525"/>
            <wp:docPr id="1028198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98131" name=""/>
                    <pic:cNvPicPr/>
                  </pic:nvPicPr>
                  <pic:blipFill>
                    <a:blip r:embed="rId40"/>
                    <a:stretch>
                      <a:fillRect/>
                    </a:stretch>
                  </pic:blipFill>
                  <pic:spPr>
                    <a:xfrm>
                      <a:off x="0" y="0"/>
                      <a:ext cx="5934075" cy="7267575"/>
                    </a:xfrm>
                    <a:prstGeom prst="rect">
                      <a:avLst/>
                    </a:prstGeom>
                  </pic:spPr>
                </pic:pic>
              </a:graphicData>
            </a:graphic>
          </wp:inline>
        </w:drawing>
      </w:r>
    </w:p>
    <w:p w14:paraId="3B5D3F04" w14:textId="77777777" w:rsidR="00FB42E9" w:rsidRDefault="00C02105" w:rsidP="0008429D">
      <w:pPr>
        <w:pBdr>
          <w:top w:val="single" w:sz="4" w:space="1" w:color="auto"/>
          <w:left w:val="single" w:sz="4" w:space="1" w:color="auto"/>
          <w:bottom w:val="single" w:sz="4" w:space="1" w:color="auto"/>
          <w:right w:val="single" w:sz="4" w:space="1" w:color="auto"/>
          <w:between w:val="single" w:sz="4" w:space="1" w:color="auto"/>
          <w:bar w:val="single" w:sz="4" w:color="auto"/>
        </w:pBdr>
        <w:jc w:val="both"/>
        <w:rPr>
          <w:b/>
          <w:bCs/>
          <w:sz w:val="36"/>
          <w:szCs w:val="36"/>
        </w:rPr>
      </w:pPr>
      <w:r>
        <w:rPr>
          <w:sz w:val="36"/>
          <w:szCs w:val="36"/>
        </w:rPr>
        <w:tab/>
      </w:r>
      <w:r w:rsidR="00EF1408">
        <w:rPr>
          <w:sz w:val="36"/>
          <w:szCs w:val="36"/>
        </w:rPr>
        <w:tab/>
      </w:r>
      <w:r w:rsidR="00EF1408" w:rsidRPr="009030E1">
        <w:rPr>
          <w:b/>
          <w:bCs/>
          <w:sz w:val="36"/>
          <w:szCs w:val="36"/>
        </w:rPr>
        <w:t>FIGEURE:23 ADO</w:t>
      </w:r>
      <w:r w:rsidR="00FB104B" w:rsidRPr="009030E1">
        <w:rPr>
          <w:b/>
          <w:bCs/>
          <w:sz w:val="36"/>
          <w:szCs w:val="36"/>
        </w:rPr>
        <w:t>.NET ARCHITECTURE</w:t>
      </w:r>
    </w:p>
    <w:p w14:paraId="2D0ED613" w14:textId="77777777" w:rsidR="00E153C0" w:rsidRDefault="00E153C0" w:rsidP="00E153C0">
      <w:pPr>
        <w:jc w:val="both"/>
        <w:rPr>
          <w:sz w:val="36"/>
          <w:szCs w:val="36"/>
        </w:rPr>
      </w:pPr>
      <w:r w:rsidRPr="00E153C0">
        <w:rPr>
          <w:sz w:val="36"/>
          <w:szCs w:val="36"/>
        </w:rPr>
        <w:t xml:space="preserve">• The Connection object establishes a connection to the database and submits the request sent by DataAdapter. </w:t>
      </w:r>
    </w:p>
    <w:p w14:paraId="3FCDDEA6" w14:textId="77777777" w:rsidR="00E153C0" w:rsidRDefault="00E153C0" w:rsidP="00E153C0">
      <w:pPr>
        <w:jc w:val="both"/>
        <w:rPr>
          <w:sz w:val="36"/>
          <w:szCs w:val="36"/>
        </w:rPr>
      </w:pPr>
      <w:r w:rsidRPr="00E153C0">
        <w:rPr>
          <w:sz w:val="36"/>
          <w:szCs w:val="36"/>
        </w:rPr>
        <w:t xml:space="preserve">• The Connection object connects to the database through a Provider such as ODBC.NET. The Provider acts as a translator </w:t>
      </w:r>
      <w:r w:rsidRPr="00E153C0">
        <w:rPr>
          <w:sz w:val="36"/>
          <w:szCs w:val="36"/>
        </w:rPr>
        <w:lastRenderedPageBreak/>
        <w:t xml:space="preserve">between the Connection object and the database. It translates the request for data to database’s language and brings back the data, if needed. </w:t>
      </w:r>
    </w:p>
    <w:p w14:paraId="6AEC7BD4" w14:textId="2D375BEA" w:rsidR="00E153C0" w:rsidRPr="00C51D01" w:rsidRDefault="00E153C0" w:rsidP="00E153C0">
      <w:pPr>
        <w:jc w:val="both"/>
        <w:rPr>
          <w:b/>
          <w:bCs/>
          <w:sz w:val="36"/>
          <w:szCs w:val="36"/>
        </w:rPr>
      </w:pPr>
      <w:r w:rsidRPr="00E153C0">
        <w:rPr>
          <w:sz w:val="36"/>
          <w:szCs w:val="36"/>
        </w:rPr>
        <w:t>• The</w:t>
      </w:r>
      <w:r w:rsidRPr="00C51D01">
        <w:rPr>
          <w:sz w:val="36"/>
          <w:szCs w:val="36"/>
        </w:rPr>
        <w:t xml:space="preserve"> Provider sends the data back to the DataAdapter through the Connection object and DataAdapter places the data in a DataSet object residing in application’s memory.</w:t>
      </w:r>
    </w:p>
    <w:p w14:paraId="276EC46E" w14:textId="6A350BD6" w:rsidR="00851A22" w:rsidRPr="00E153C0" w:rsidRDefault="00D34B44" w:rsidP="009564DD">
      <w:pPr>
        <w:tabs>
          <w:tab w:val="left" w:pos="2746"/>
        </w:tabs>
        <w:jc w:val="both"/>
        <w:rPr>
          <w:color w:val="4472C4" w:themeColor="accent1"/>
          <w:u w:val="single"/>
        </w:rPr>
      </w:pPr>
      <w:r w:rsidRPr="00E153C0">
        <w:rPr>
          <w:b/>
          <w:bCs/>
          <w:color w:val="4472C4" w:themeColor="accent1"/>
          <w:sz w:val="36"/>
          <w:szCs w:val="36"/>
          <w:u w:val="single"/>
        </w:rPr>
        <w:t>7.2 Connecting ASP.NET</w:t>
      </w:r>
    </w:p>
    <w:p w14:paraId="0821C91D" w14:textId="77777777" w:rsidR="00851A22" w:rsidRDefault="00D34B44" w:rsidP="009564DD">
      <w:pPr>
        <w:tabs>
          <w:tab w:val="left" w:pos="2746"/>
        </w:tabs>
        <w:jc w:val="both"/>
        <w:rPr>
          <w:sz w:val="36"/>
          <w:szCs w:val="36"/>
        </w:rPr>
      </w:pPr>
      <w:r w:rsidRPr="00851A22">
        <w:rPr>
          <w:sz w:val="36"/>
          <w:szCs w:val="36"/>
        </w:rPr>
        <w:t xml:space="preserve">application to a Database The steps required to connect our ASP.NET application to the MySQL database and access the data are given below: </w:t>
      </w:r>
    </w:p>
    <w:p w14:paraId="78827FBF" w14:textId="4F71C9F9" w:rsidR="00F10325" w:rsidRPr="001065E7" w:rsidRDefault="00512F26" w:rsidP="009564DD">
      <w:pPr>
        <w:tabs>
          <w:tab w:val="left" w:pos="2746"/>
        </w:tabs>
        <w:jc w:val="both"/>
        <w:rPr>
          <w:sz w:val="36"/>
          <w:szCs w:val="36"/>
        </w:rPr>
      </w:pPr>
      <w:r w:rsidRPr="001065E7">
        <w:rPr>
          <w:b/>
          <w:bCs/>
          <w:sz w:val="36"/>
          <w:szCs w:val="36"/>
        </w:rPr>
        <w:t>1.</w:t>
      </w:r>
      <w:r w:rsidR="00D34B44" w:rsidRPr="001065E7">
        <w:rPr>
          <w:b/>
          <w:bCs/>
          <w:sz w:val="36"/>
          <w:szCs w:val="36"/>
        </w:rPr>
        <w:t>Import the required namespaces</w:t>
      </w:r>
      <w:r w:rsidR="00D34B44" w:rsidRPr="001065E7">
        <w:rPr>
          <w:sz w:val="36"/>
          <w:szCs w:val="36"/>
        </w:rPr>
        <w:t>.</w:t>
      </w:r>
    </w:p>
    <w:p w14:paraId="0251D6BE" w14:textId="77777777" w:rsidR="00F10325" w:rsidRPr="001065E7" w:rsidRDefault="00F10325" w:rsidP="009564DD">
      <w:pPr>
        <w:tabs>
          <w:tab w:val="left" w:pos="1560"/>
        </w:tabs>
        <w:ind w:left="360"/>
        <w:jc w:val="both"/>
        <w:rPr>
          <w:color w:val="2E74B5" w:themeColor="accent5" w:themeShade="BF"/>
          <w:sz w:val="36"/>
          <w:szCs w:val="36"/>
        </w:rPr>
      </w:pPr>
      <w:r w:rsidRPr="001065E7">
        <w:rPr>
          <w:sz w:val="36"/>
          <w:szCs w:val="36"/>
        </w:rPr>
        <w:tab/>
      </w:r>
      <w:r w:rsidR="00D34B44" w:rsidRPr="001065E7">
        <w:rPr>
          <w:color w:val="2E74B5" w:themeColor="accent5" w:themeShade="BF"/>
          <w:sz w:val="36"/>
          <w:szCs w:val="36"/>
        </w:rPr>
        <w:t xml:space="preserve"> using System; </w:t>
      </w:r>
    </w:p>
    <w:p w14:paraId="743D85E6" w14:textId="77777777" w:rsidR="00F10325" w:rsidRPr="001065E7" w:rsidRDefault="00F10325" w:rsidP="009564DD">
      <w:pPr>
        <w:tabs>
          <w:tab w:val="left" w:pos="1560"/>
        </w:tabs>
        <w:ind w:left="360"/>
        <w:jc w:val="both"/>
        <w:rPr>
          <w:color w:val="2E74B5" w:themeColor="accent5" w:themeShade="BF"/>
          <w:sz w:val="36"/>
          <w:szCs w:val="36"/>
        </w:rPr>
      </w:pPr>
      <w:r w:rsidRPr="001065E7">
        <w:rPr>
          <w:color w:val="2E74B5" w:themeColor="accent5" w:themeShade="BF"/>
          <w:sz w:val="36"/>
          <w:szCs w:val="36"/>
        </w:rPr>
        <w:tab/>
      </w:r>
      <w:r w:rsidR="00D34B44" w:rsidRPr="001065E7">
        <w:rPr>
          <w:color w:val="2E74B5" w:themeColor="accent5" w:themeShade="BF"/>
          <w:sz w:val="36"/>
          <w:szCs w:val="36"/>
        </w:rPr>
        <w:t>using System.Data;</w:t>
      </w:r>
    </w:p>
    <w:p w14:paraId="0C60D2C5" w14:textId="21CDDB9C" w:rsidR="00F10325" w:rsidRPr="001065E7" w:rsidRDefault="00F10325" w:rsidP="009564DD">
      <w:pPr>
        <w:tabs>
          <w:tab w:val="left" w:pos="1560"/>
        </w:tabs>
        <w:ind w:left="360"/>
        <w:jc w:val="both"/>
        <w:rPr>
          <w:color w:val="2E74B5" w:themeColor="accent5" w:themeShade="BF"/>
          <w:sz w:val="36"/>
          <w:szCs w:val="36"/>
        </w:rPr>
      </w:pPr>
      <w:r w:rsidRPr="001065E7">
        <w:rPr>
          <w:color w:val="2E74B5" w:themeColor="accent5" w:themeShade="BF"/>
          <w:sz w:val="36"/>
          <w:szCs w:val="36"/>
        </w:rPr>
        <w:tab/>
      </w:r>
      <w:r w:rsidR="00D34B44" w:rsidRPr="001065E7">
        <w:rPr>
          <w:color w:val="2E74B5" w:themeColor="accent5" w:themeShade="BF"/>
          <w:sz w:val="36"/>
          <w:szCs w:val="36"/>
        </w:rPr>
        <w:t xml:space="preserve"> using</w:t>
      </w:r>
      <w:r w:rsidR="00846D56">
        <w:rPr>
          <w:color w:val="2E74B5" w:themeColor="accent5" w:themeShade="BF"/>
          <w:sz w:val="36"/>
          <w:szCs w:val="36"/>
        </w:rPr>
        <w:t xml:space="preserve"> </w:t>
      </w:r>
      <w:r w:rsidR="00D34B44" w:rsidRPr="001065E7">
        <w:rPr>
          <w:color w:val="2E74B5" w:themeColor="accent5" w:themeShade="BF"/>
          <w:sz w:val="36"/>
          <w:szCs w:val="36"/>
        </w:rPr>
        <w:t>SystemData.Odbc;</w:t>
      </w:r>
    </w:p>
    <w:p w14:paraId="2F82DB5F" w14:textId="0778FC48" w:rsidR="00C165EB" w:rsidRPr="001065E7" w:rsidRDefault="00512F26" w:rsidP="009564DD">
      <w:pPr>
        <w:tabs>
          <w:tab w:val="left" w:pos="1560"/>
        </w:tabs>
        <w:jc w:val="both"/>
        <w:rPr>
          <w:sz w:val="36"/>
          <w:szCs w:val="36"/>
        </w:rPr>
      </w:pPr>
      <w:r w:rsidRPr="001065E7">
        <w:rPr>
          <w:b/>
          <w:bCs/>
          <w:sz w:val="36"/>
          <w:szCs w:val="36"/>
        </w:rPr>
        <w:t>2.</w:t>
      </w:r>
      <w:r w:rsidR="00D34B44" w:rsidRPr="001065E7">
        <w:rPr>
          <w:b/>
          <w:bCs/>
          <w:sz w:val="36"/>
          <w:szCs w:val="36"/>
        </w:rPr>
        <w:t>Create a connection object</w:t>
      </w:r>
      <w:r w:rsidR="00D34B44" w:rsidRPr="001065E7">
        <w:rPr>
          <w:sz w:val="36"/>
          <w:szCs w:val="36"/>
        </w:rPr>
        <w:t xml:space="preserve">. </w:t>
      </w:r>
    </w:p>
    <w:p w14:paraId="54DF65BC" w14:textId="77777777" w:rsidR="00C165EB" w:rsidRPr="001065E7" w:rsidRDefault="00C165EB" w:rsidP="009564DD">
      <w:pPr>
        <w:pStyle w:val="ListParagraph"/>
        <w:tabs>
          <w:tab w:val="left" w:pos="1560"/>
        </w:tabs>
        <w:jc w:val="both"/>
        <w:rPr>
          <w:color w:val="2E74B5" w:themeColor="accent5" w:themeShade="BF"/>
          <w:sz w:val="36"/>
          <w:szCs w:val="36"/>
        </w:rPr>
      </w:pPr>
      <w:r w:rsidRPr="001065E7">
        <w:rPr>
          <w:b/>
          <w:bCs/>
          <w:sz w:val="36"/>
          <w:szCs w:val="36"/>
        </w:rPr>
        <w:tab/>
      </w:r>
      <w:r w:rsidR="00D34B44" w:rsidRPr="001065E7">
        <w:rPr>
          <w:color w:val="2E74B5" w:themeColor="accent5" w:themeShade="BF"/>
          <w:sz w:val="36"/>
          <w:szCs w:val="36"/>
        </w:rPr>
        <w:t>string myConnectionString;</w:t>
      </w:r>
    </w:p>
    <w:p w14:paraId="65D825C0" w14:textId="00A3F073" w:rsidR="00FC1F13" w:rsidRPr="001065E7" w:rsidRDefault="00D34B44" w:rsidP="009564DD">
      <w:pPr>
        <w:pStyle w:val="ListParagraph"/>
        <w:tabs>
          <w:tab w:val="left" w:pos="1560"/>
        </w:tabs>
        <w:ind w:left="1560"/>
        <w:jc w:val="both"/>
        <w:rPr>
          <w:color w:val="2E74B5" w:themeColor="accent5" w:themeShade="BF"/>
          <w:sz w:val="36"/>
          <w:szCs w:val="36"/>
        </w:rPr>
      </w:pPr>
      <w:r w:rsidRPr="001065E7">
        <w:rPr>
          <w:color w:val="2E74B5" w:themeColor="accent5" w:themeShade="BF"/>
          <w:sz w:val="36"/>
          <w:szCs w:val="36"/>
        </w:rPr>
        <w:t xml:space="preserve"> myConnectionString = “DRIVER = {MySQL ODBC 3.51 Driver}; SERVER = localhost; DATABASE = project; UID = root; PASSWORD = ‘’” OdbcConnection odbcCon = new odbcConnection(myConnectionString) </w:t>
      </w:r>
    </w:p>
    <w:p w14:paraId="5F25E29B" w14:textId="1E33E8AB" w:rsidR="00B31B4C" w:rsidRPr="001065E7" w:rsidRDefault="00B31B4C" w:rsidP="009564DD">
      <w:pPr>
        <w:pStyle w:val="ListParagraph"/>
        <w:tabs>
          <w:tab w:val="left" w:pos="1560"/>
        </w:tabs>
        <w:ind w:left="1560"/>
        <w:jc w:val="both"/>
        <w:rPr>
          <w:color w:val="2E74B5" w:themeColor="accent5" w:themeShade="BF"/>
          <w:sz w:val="36"/>
          <w:szCs w:val="36"/>
        </w:rPr>
      </w:pPr>
    </w:p>
    <w:p w14:paraId="498D8CB4" w14:textId="77777777" w:rsidR="00B31B4C" w:rsidRPr="001065E7" w:rsidRDefault="00B31B4C" w:rsidP="009564DD">
      <w:pPr>
        <w:pStyle w:val="ListParagraph"/>
        <w:tabs>
          <w:tab w:val="left" w:pos="1560"/>
        </w:tabs>
        <w:ind w:left="1560"/>
        <w:jc w:val="both"/>
        <w:rPr>
          <w:color w:val="2E74B5" w:themeColor="accent5" w:themeShade="BF"/>
          <w:sz w:val="36"/>
          <w:szCs w:val="36"/>
        </w:rPr>
      </w:pPr>
    </w:p>
    <w:p w14:paraId="213BB019" w14:textId="0D3783F2" w:rsidR="00EA1594" w:rsidRPr="001065E7" w:rsidRDefault="00512F26" w:rsidP="009564DD">
      <w:pPr>
        <w:jc w:val="both"/>
        <w:rPr>
          <w:b/>
          <w:bCs/>
          <w:sz w:val="36"/>
          <w:szCs w:val="36"/>
        </w:rPr>
      </w:pPr>
      <w:r w:rsidRPr="001065E7">
        <w:rPr>
          <w:b/>
          <w:bCs/>
          <w:sz w:val="36"/>
          <w:szCs w:val="36"/>
        </w:rPr>
        <w:t>3.</w:t>
      </w:r>
      <w:r w:rsidR="00B31B4C" w:rsidRPr="001065E7">
        <w:rPr>
          <w:b/>
          <w:bCs/>
          <w:sz w:val="36"/>
          <w:szCs w:val="36"/>
        </w:rPr>
        <w:t>create a s</w:t>
      </w:r>
      <w:r w:rsidR="00EA1594" w:rsidRPr="001065E7">
        <w:rPr>
          <w:b/>
          <w:bCs/>
          <w:sz w:val="36"/>
          <w:szCs w:val="36"/>
        </w:rPr>
        <w:t>ql query</w:t>
      </w:r>
    </w:p>
    <w:p w14:paraId="41C26A11" w14:textId="3D2DCDC4" w:rsidR="00FC1F13" w:rsidRPr="001065E7" w:rsidRDefault="00D34B44" w:rsidP="009564DD">
      <w:pPr>
        <w:pStyle w:val="ListParagraph"/>
        <w:jc w:val="both"/>
        <w:rPr>
          <w:color w:val="4472C4" w:themeColor="accent1"/>
          <w:sz w:val="36"/>
          <w:szCs w:val="36"/>
        </w:rPr>
      </w:pPr>
      <w:r w:rsidRPr="001065E7">
        <w:rPr>
          <w:color w:val="4472C4" w:themeColor="accent1"/>
          <w:sz w:val="36"/>
          <w:szCs w:val="36"/>
        </w:rPr>
        <w:t>string str; str="Select * from Customer where UserID='admin’;</w:t>
      </w:r>
    </w:p>
    <w:p w14:paraId="1A5FCA17" w14:textId="38FDB9B4" w:rsidR="00411236" w:rsidRPr="001065E7" w:rsidRDefault="00B70E69" w:rsidP="009564DD">
      <w:pPr>
        <w:jc w:val="both"/>
        <w:rPr>
          <w:b/>
          <w:bCs/>
          <w:sz w:val="36"/>
          <w:szCs w:val="36"/>
        </w:rPr>
      </w:pPr>
      <w:r w:rsidRPr="001065E7">
        <w:rPr>
          <w:b/>
          <w:bCs/>
          <w:sz w:val="36"/>
          <w:szCs w:val="36"/>
        </w:rPr>
        <w:t>4.</w:t>
      </w:r>
      <w:r w:rsidR="00D34B44" w:rsidRPr="001065E7">
        <w:rPr>
          <w:b/>
          <w:bCs/>
          <w:sz w:val="36"/>
          <w:szCs w:val="36"/>
        </w:rPr>
        <w:t>Create a Command object to run the SQL query</w:t>
      </w:r>
    </w:p>
    <w:p w14:paraId="0DB99650" w14:textId="6D82F99E" w:rsidR="00411236" w:rsidRPr="001065E7" w:rsidRDefault="00D34B44" w:rsidP="009564DD">
      <w:pPr>
        <w:pStyle w:val="ListParagraph"/>
        <w:ind w:firstLine="720"/>
        <w:jc w:val="both"/>
        <w:rPr>
          <w:color w:val="4472C4" w:themeColor="accent1"/>
          <w:sz w:val="36"/>
          <w:szCs w:val="36"/>
        </w:rPr>
      </w:pPr>
      <w:r w:rsidRPr="001065E7">
        <w:rPr>
          <w:color w:val="4472C4" w:themeColor="accent1"/>
          <w:sz w:val="36"/>
          <w:szCs w:val="36"/>
        </w:rPr>
        <w:t xml:space="preserve"> odbcCmd=new OdbcCommand(strodbcCon); </w:t>
      </w:r>
    </w:p>
    <w:p w14:paraId="269A8F22" w14:textId="71FF5FE2" w:rsidR="0027326E" w:rsidRPr="001065E7" w:rsidRDefault="00212687" w:rsidP="009564DD">
      <w:pPr>
        <w:jc w:val="both"/>
        <w:rPr>
          <w:sz w:val="36"/>
          <w:szCs w:val="36"/>
        </w:rPr>
      </w:pPr>
      <w:r w:rsidRPr="001065E7">
        <w:rPr>
          <w:b/>
          <w:bCs/>
          <w:sz w:val="36"/>
          <w:szCs w:val="36"/>
        </w:rPr>
        <w:lastRenderedPageBreak/>
        <w:t>5.</w:t>
      </w:r>
      <w:r w:rsidR="00386890" w:rsidRPr="001065E7">
        <w:rPr>
          <w:b/>
          <w:bCs/>
          <w:color w:val="2E74B5" w:themeColor="accent5" w:themeShade="BF"/>
          <w:sz w:val="36"/>
          <w:szCs w:val="36"/>
        </w:rPr>
        <w:t xml:space="preserve"> </w:t>
      </w:r>
      <w:r w:rsidR="00D34B44" w:rsidRPr="001065E7">
        <w:rPr>
          <w:b/>
          <w:bCs/>
          <w:sz w:val="36"/>
          <w:szCs w:val="36"/>
        </w:rPr>
        <w:t>DataReader to read the result</w:t>
      </w:r>
      <w:r w:rsidR="00D34B44" w:rsidRPr="001065E7">
        <w:rPr>
          <w:sz w:val="36"/>
          <w:szCs w:val="36"/>
        </w:rPr>
        <w:t xml:space="preserve"> </w:t>
      </w:r>
    </w:p>
    <w:p w14:paraId="42003D9C" w14:textId="77777777" w:rsidR="00D00CC7" w:rsidRDefault="00D34B44" w:rsidP="009564DD">
      <w:pPr>
        <w:pStyle w:val="ListParagraph"/>
        <w:ind w:left="1440"/>
        <w:jc w:val="both"/>
        <w:rPr>
          <w:color w:val="4472C4" w:themeColor="accent1"/>
          <w:sz w:val="36"/>
          <w:szCs w:val="36"/>
        </w:rPr>
      </w:pPr>
      <w:r w:rsidRPr="001065E7">
        <w:rPr>
          <w:color w:val="4472C4" w:themeColor="accent1"/>
          <w:sz w:val="36"/>
          <w:szCs w:val="36"/>
        </w:rPr>
        <w:t>OdbcDataReader odbcReader; String text, text2;</w:t>
      </w:r>
    </w:p>
    <w:p w14:paraId="2C1B483D" w14:textId="77777777" w:rsidR="00616672" w:rsidRDefault="00D34B44" w:rsidP="009564DD">
      <w:pPr>
        <w:pStyle w:val="ListParagraph"/>
        <w:ind w:left="1440"/>
        <w:jc w:val="both"/>
        <w:rPr>
          <w:color w:val="4472C4" w:themeColor="accent1"/>
          <w:sz w:val="36"/>
          <w:szCs w:val="36"/>
        </w:rPr>
      </w:pPr>
      <w:r w:rsidRPr="001065E7">
        <w:rPr>
          <w:color w:val="4472C4" w:themeColor="accent1"/>
          <w:sz w:val="36"/>
          <w:szCs w:val="36"/>
        </w:rPr>
        <w:t xml:space="preserve"> while (odbcReader.Read())</w:t>
      </w:r>
    </w:p>
    <w:p w14:paraId="2682323D" w14:textId="3D276A06" w:rsidR="005E7904" w:rsidRDefault="00D34B44" w:rsidP="009564DD">
      <w:pPr>
        <w:pStyle w:val="ListParagraph"/>
        <w:ind w:left="1440"/>
        <w:jc w:val="both"/>
        <w:rPr>
          <w:color w:val="4472C4" w:themeColor="accent1"/>
          <w:sz w:val="36"/>
          <w:szCs w:val="36"/>
        </w:rPr>
      </w:pPr>
      <w:r w:rsidRPr="001065E7">
        <w:rPr>
          <w:color w:val="4472C4" w:themeColor="accent1"/>
          <w:sz w:val="36"/>
          <w:szCs w:val="36"/>
        </w:rPr>
        <w:t xml:space="preserve"> {</w:t>
      </w:r>
    </w:p>
    <w:p w14:paraId="139252CD" w14:textId="3F34E81E" w:rsidR="00EF566F" w:rsidRDefault="00D34B44" w:rsidP="009564DD">
      <w:pPr>
        <w:pStyle w:val="ListParagraph"/>
        <w:ind w:left="1440"/>
        <w:jc w:val="both"/>
        <w:rPr>
          <w:color w:val="4472C4" w:themeColor="accent1"/>
          <w:sz w:val="36"/>
          <w:szCs w:val="36"/>
        </w:rPr>
      </w:pPr>
      <w:r w:rsidRPr="001065E7">
        <w:rPr>
          <w:color w:val="4472C4" w:themeColor="accent1"/>
          <w:sz w:val="36"/>
          <w:szCs w:val="36"/>
        </w:rPr>
        <w:t xml:space="preserve">  text = odbcReader["UserID"]</w:t>
      </w:r>
      <w:r w:rsidR="00711932">
        <w:rPr>
          <w:color w:val="4472C4" w:themeColor="accent1"/>
          <w:sz w:val="36"/>
          <w:szCs w:val="36"/>
        </w:rPr>
        <w:t xml:space="preserve">. </w:t>
      </w:r>
      <w:r w:rsidRPr="00EF566F">
        <w:rPr>
          <w:color w:val="4472C4" w:themeColor="accent1"/>
          <w:sz w:val="36"/>
          <w:szCs w:val="36"/>
        </w:rPr>
        <w:t>ToString</w:t>
      </w:r>
      <w:r w:rsidR="0076465D" w:rsidRPr="00EF566F">
        <w:rPr>
          <w:color w:val="4472C4" w:themeColor="accent1"/>
          <w:sz w:val="36"/>
          <w:szCs w:val="36"/>
        </w:rPr>
        <w:t xml:space="preserve"> </w:t>
      </w:r>
      <w:r w:rsidRPr="00EF566F">
        <w:rPr>
          <w:color w:val="4472C4" w:themeColor="accent1"/>
          <w:sz w:val="36"/>
          <w:szCs w:val="36"/>
        </w:rPr>
        <w:t xml:space="preserve">(); </w:t>
      </w:r>
    </w:p>
    <w:p w14:paraId="701DE3B5" w14:textId="50C0E808" w:rsidR="0027326E" w:rsidRDefault="00D34B44" w:rsidP="009564DD">
      <w:pPr>
        <w:pStyle w:val="ListParagraph"/>
        <w:ind w:left="1440"/>
        <w:jc w:val="both"/>
        <w:rPr>
          <w:color w:val="4472C4" w:themeColor="accent1"/>
          <w:sz w:val="36"/>
          <w:szCs w:val="36"/>
        </w:rPr>
      </w:pPr>
      <w:r w:rsidRPr="00EF566F">
        <w:rPr>
          <w:color w:val="4472C4" w:themeColor="accent1"/>
          <w:sz w:val="36"/>
          <w:szCs w:val="36"/>
        </w:rPr>
        <w:t>text2 = odbcReader[“FirstName”</w:t>
      </w:r>
      <w:r w:rsidR="0076465D" w:rsidRPr="00EF566F">
        <w:rPr>
          <w:color w:val="4472C4" w:themeColor="accent1"/>
          <w:sz w:val="36"/>
          <w:szCs w:val="36"/>
        </w:rPr>
        <w:t>]</w:t>
      </w:r>
      <w:r w:rsidR="00AE217F" w:rsidRPr="00EF566F">
        <w:rPr>
          <w:color w:val="4472C4" w:themeColor="accent1"/>
          <w:sz w:val="36"/>
          <w:szCs w:val="36"/>
        </w:rPr>
        <w:t xml:space="preserve"> </w:t>
      </w:r>
      <w:r w:rsidRPr="00EF566F">
        <w:rPr>
          <w:color w:val="4472C4" w:themeColor="accent1"/>
          <w:sz w:val="36"/>
          <w:szCs w:val="36"/>
        </w:rPr>
        <w:t>To</w:t>
      </w:r>
      <w:r w:rsidR="00AE217F" w:rsidRPr="00EF566F">
        <w:rPr>
          <w:color w:val="4472C4" w:themeColor="accent1"/>
          <w:sz w:val="36"/>
          <w:szCs w:val="36"/>
        </w:rPr>
        <w:t xml:space="preserve"> </w:t>
      </w:r>
      <w:r w:rsidRPr="00EF566F">
        <w:rPr>
          <w:color w:val="4472C4" w:themeColor="accent1"/>
          <w:sz w:val="36"/>
          <w:szCs w:val="36"/>
        </w:rPr>
        <w:t>String</w:t>
      </w:r>
      <w:r w:rsidR="004D125D" w:rsidRPr="00EF566F">
        <w:rPr>
          <w:color w:val="4472C4" w:themeColor="accent1"/>
          <w:sz w:val="36"/>
          <w:szCs w:val="36"/>
        </w:rPr>
        <w:t xml:space="preserve"> </w:t>
      </w:r>
      <w:r w:rsidRPr="00EF566F">
        <w:rPr>
          <w:color w:val="4472C4" w:themeColor="accent1"/>
          <w:sz w:val="36"/>
          <w:szCs w:val="36"/>
        </w:rPr>
        <w:t xml:space="preserve">(); </w:t>
      </w:r>
    </w:p>
    <w:p w14:paraId="328868BA" w14:textId="36266E87" w:rsidR="00616672" w:rsidRPr="00EF566F" w:rsidRDefault="00616672" w:rsidP="009564DD">
      <w:pPr>
        <w:pStyle w:val="ListParagraph"/>
        <w:ind w:left="1440"/>
        <w:jc w:val="both"/>
        <w:rPr>
          <w:color w:val="4472C4" w:themeColor="accent1"/>
          <w:sz w:val="36"/>
          <w:szCs w:val="36"/>
        </w:rPr>
      </w:pPr>
      <w:r>
        <w:rPr>
          <w:color w:val="4472C4" w:themeColor="accent1"/>
          <w:sz w:val="36"/>
          <w:szCs w:val="36"/>
        </w:rPr>
        <w:t>}</w:t>
      </w:r>
    </w:p>
    <w:p w14:paraId="6036D73B" w14:textId="1EEF9217" w:rsidR="0027326E" w:rsidRPr="001065E7" w:rsidRDefault="00013FF8" w:rsidP="009564DD">
      <w:pPr>
        <w:pStyle w:val="ListParagraph"/>
        <w:ind w:left="0"/>
        <w:jc w:val="both"/>
        <w:rPr>
          <w:sz w:val="36"/>
          <w:szCs w:val="36"/>
        </w:rPr>
      </w:pPr>
      <w:r w:rsidRPr="001065E7">
        <w:rPr>
          <w:b/>
          <w:bCs/>
          <w:sz w:val="36"/>
          <w:szCs w:val="36"/>
        </w:rPr>
        <w:t>6.</w:t>
      </w:r>
      <w:r w:rsidR="00D34B44" w:rsidRPr="001065E7">
        <w:rPr>
          <w:b/>
          <w:bCs/>
          <w:sz w:val="36"/>
          <w:szCs w:val="36"/>
        </w:rPr>
        <w:t>Close odbcReader and odbcConnection</w:t>
      </w:r>
    </w:p>
    <w:p w14:paraId="59F1A5CE" w14:textId="77777777" w:rsidR="00512F26" w:rsidRPr="001065E7" w:rsidRDefault="00D34B44" w:rsidP="009564DD">
      <w:pPr>
        <w:pStyle w:val="ListParagraph"/>
        <w:ind w:firstLine="720"/>
        <w:jc w:val="both"/>
        <w:rPr>
          <w:color w:val="4472C4" w:themeColor="accent1"/>
          <w:sz w:val="36"/>
          <w:szCs w:val="36"/>
        </w:rPr>
      </w:pPr>
      <w:r w:rsidRPr="001065E7">
        <w:rPr>
          <w:sz w:val="36"/>
          <w:szCs w:val="36"/>
        </w:rPr>
        <w:t xml:space="preserve"> </w:t>
      </w:r>
      <w:r w:rsidRPr="001065E7">
        <w:rPr>
          <w:color w:val="4472C4" w:themeColor="accent1"/>
          <w:sz w:val="36"/>
          <w:szCs w:val="36"/>
        </w:rPr>
        <w:t>odbcReader.Close(); odbcCon.Close();</w:t>
      </w:r>
    </w:p>
    <w:p w14:paraId="293C93B7" w14:textId="2E38F3E7" w:rsidR="009030E1" w:rsidRDefault="00D34B44" w:rsidP="009564DD">
      <w:pPr>
        <w:pStyle w:val="ListParagraph"/>
        <w:ind w:firstLine="720"/>
        <w:jc w:val="both"/>
        <w:rPr>
          <w:sz w:val="36"/>
          <w:szCs w:val="36"/>
        </w:rPr>
      </w:pPr>
      <w:r w:rsidRPr="001065E7">
        <w:rPr>
          <w:sz w:val="36"/>
          <w:szCs w:val="36"/>
        </w:rPr>
        <w:t xml:space="preserve"> The data can now be used as desired by the application.</w:t>
      </w:r>
    </w:p>
    <w:p w14:paraId="16C75F14" w14:textId="77777777" w:rsidR="00992C34" w:rsidRPr="00E153C0" w:rsidRDefault="00992C34" w:rsidP="009564DD">
      <w:pPr>
        <w:pStyle w:val="ListParagraph"/>
        <w:ind w:left="0" w:firstLine="720"/>
        <w:jc w:val="both"/>
        <w:rPr>
          <w:color w:val="FF0000"/>
          <w:u w:val="single"/>
        </w:rPr>
      </w:pPr>
      <w:r w:rsidRPr="00E153C0">
        <w:rPr>
          <w:b/>
          <w:bCs/>
          <w:color w:val="FF0000"/>
          <w:sz w:val="44"/>
          <w:szCs w:val="44"/>
          <w:u w:val="single"/>
        </w:rPr>
        <w:t>8. The Shopping Cart Application</w:t>
      </w:r>
      <w:r w:rsidRPr="00E153C0">
        <w:rPr>
          <w:color w:val="FF0000"/>
          <w:u w:val="single"/>
        </w:rPr>
        <w:t xml:space="preserve"> </w:t>
      </w:r>
    </w:p>
    <w:p w14:paraId="7EE93232" w14:textId="77777777" w:rsidR="00992C34" w:rsidRPr="00992C34" w:rsidRDefault="00992C34" w:rsidP="009564DD">
      <w:pPr>
        <w:pStyle w:val="ListParagraph"/>
        <w:ind w:left="0" w:firstLine="142"/>
        <w:jc w:val="both"/>
        <w:rPr>
          <w:sz w:val="36"/>
          <w:szCs w:val="36"/>
        </w:rPr>
      </w:pPr>
      <w:r w:rsidRPr="00992C34">
        <w:rPr>
          <w:sz w:val="36"/>
          <w:szCs w:val="36"/>
        </w:rPr>
        <w:t xml:space="preserve">The objective of this application is to provide the user an online website where they can buy books from the comfort of their home. A shopping cart is used for the purpose. The user can select the desired books, place them in the shopping cart and purchase them using a Credit Card. The user’s order will be shipped according to the type of shipping selected at the time of placing the order. Website consists of the following web pages: </w:t>
      </w:r>
    </w:p>
    <w:p w14:paraId="17A50285" w14:textId="77777777" w:rsidR="00992C34" w:rsidRPr="00992C34" w:rsidRDefault="00992C34" w:rsidP="009564DD">
      <w:pPr>
        <w:pStyle w:val="ListParagraph"/>
        <w:ind w:left="0" w:firstLine="142"/>
        <w:jc w:val="both"/>
        <w:rPr>
          <w:sz w:val="36"/>
          <w:szCs w:val="36"/>
        </w:rPr>
      </w:pPr>
      <w:r w:rsidRPr="00992C34">
        <w:rPr>
          <w:sz w:val="36"/>
          <w:szCs w:val="36"/>
        </w:rPr>
        <w:t>1. AddBook.aspx</w:t>
      </w:r>
    </w:p>
    <w:p w14:paraId="32A04221" w14:textId="77777777" w:rsidR="00992C34" w:rsidRPr="00992C34" w:rsidRDefault="00992C34" w:rsidP="009564DD">
      <w:pPr>
        <w:pStyle w:val="ListParagraph"/>
        <w:ind w:left="0" w:firstLine="142"/>
        <w:jc w:val="both"/>
        <w:rPr>
          <w:sz w:val="36"/>
          <w:szCs w:val="36"/>
        </w:rPr>
      </w:pPr>
      <w:r w:rsidRPr="00992C34">
        <w:rPr>
          <w:sz w:val="36"/>
          <w:szCs w:val="36"/>
        </w:rPr>
        <w:t xml:space="preserve"> 2. BookDetails.aspx </w:t>
      </w:r>
    </w:p>
    <w:p w14:paraId="628710DE" w14:textId="77777777" w:rsidR="00992C34" w:rsidRPr="00992C34" w:rsidRDefault="00992C34" w:rsidP="009564DD">
      <w:pPr>
        <w:pStyle w:val="ListParagraph"/>
        <w:ind w:left="0" w:firstLine="142"/>
        <w:jc w:val="both"/>
        <w:rPr>
          <w:sz w:val="36"/>
          <w:szCs w:val="36"/>
        </w:rPr>
      </w:pPr>
      <w:r w:rsidRPr="00992C34">
        <w:rPr>
          <w:sz w:val="36"/>
          <w:szCs w:val="36"/>
        </w:rPr>
        <w:t>3. BookReview.aspx</w:t>
      </w:r>
    </w:p>
    <w:p w14:paraId="59B97A58" w14:textId="77777777" w:rsidR="00992C34" w:rsidRPr="00992C34" w:rsidRDefault="00992C34" w:rsidP="009564DD">
      <w:pPr>
        <w:pStyle w:val="ListParagraph"/>
        <w:ind w:left="0" w:firstLine="142"/>
        <w:jc w:val="both"/>
        <w:rPr>
          <w:sz w:val="36"/>
          <w:szCs w:val="36"/>
        </w:rPr>
      </w:pPr>
      <w:r w:rsidRPr="00992C34">
        <w:rPr>
          <w:sz w:val="36"/>
          <w:szCs w:val="36"/>
        </w:rPr>
        <w:t xml:space="preserve"> 4. Books.aspx </w:t>
      </w:r>
    </w:p>
    <w:p w14:paraId="398A1BC9" w14:textId="77777777" w:rsidR="00992C34" w:rsidRPr="00992C34" w:rsidRDefault="00992C34" w:rsidP="009564DD">
      <w:pPr>
        <w:pStyle w:val="ListParagraph"/>
        <w:ind w:left="0" w:firstLine="142"/>
        <w:jc w:val="both"/>
        <w:rPr>
          <w:sz w:val="36"/>
          <w:szCs w:val="36"/>
        </w:rPr>
      </w:pPr>
      <w:r w:rsidRPr="00992C34">
        <w:rPr>
          <w:sz w:val="36"/>
          <w:szCs w:val="36"/>
        </w:rPr>
        <w:t xml:space="preserve">5. ChangePassword.aspx </w:t>
      </w:r>
    </w:p>
    <w:p w14:paraId="20B92E76" w14:textId="77777777" w:rsidR="00992C34" w:rsidRPr="00992C34" w:rsidRDefault="00992C34" w:rsidP="009564DD">
      <w:pPr>
        <w:pStyle w:val="ListParagraph"/>
        <w:ind w:left="0" w:firstLine="142"/>
        <w:jc w:val="both"/>
        <w:rPr>
          <w:sz w:val="36"/>
          <w:szCs w:val="36"/>
        </w:rPr>
      </w:pPr>
      <w:r w:rsidRPr="00992C34">
        <w:rPr>
          <w:sz w:val="36"/>
          <w:szCs w:val="36"/>
        </w:rPr>
        <w:t xml:space="preserve">6. CheckOut.aspx </w:t>
      </w:r>
    </w:p>
    <w:p w14:paraId="34C27159" w14:textId="77777777" w:rsidR="00992C34" w:rsidRPr="00992C34" w:rsidRDefault="00992C34" w:rsidP="009564DD">
      <w:pPr>
        <w:pStyle w:val="ListParagraph"/>
        <w:ind w:left="0" w:firstLine="142"/>
        <w:jc w:val="both"/>
        <w:rPr>
          <w:sz w:val="36"/>
          <w:szCs w:val="36"/>
        </w:rPr>
      </w:pPr>
      <w:r w:rsidRPr="00992C34">
        <w:rPr>
          <w:sz w:val="36"/>
          <w:szCs w:val="36"/>
        </w:rPr>
        <w:t>7. FinalOrder.aspx</w:t>
      </w:r>
    </w:p>
    <w:p w14:paraId="1E6A22B2" w14:textId="77777777" w:rsidR="00992C34" w:rsidRPr="00992C34" w:rsidRDefault="00992C34" w:rsidP="009564DD">
      <w:pPr>
        <w:pStyle w:val="ListParagraph"/>
        <w:ind w:left="0" w:firstLine="142"/>
        <w:jc w:val="both"/>
        <w:rPr>
          <w:sz w:val="36"/>
          <w:szCs w:val="36"/>
        </w:rPr>
      </w:pPr>
      <w:r w:rsidRPr="00992C34">
        <w:rPr>
          <w:sz w:val="36"/>
          <w:szCs w:val="36"/>
        </w:rPr>
        <w:t xml:space="preserve"> 8. Footer.ascx </w:t>
      </w:r>
    </w:p>
    <w:p w14:paraId="6CD4F450" w14:textId="77777777" w:rsidR="00992C34" w:rsidRPr="00992C34" w:rsidRDefault="00992C34" w:rsidP="009564DD">
      <w:pPr>
        <w:pStyle w:val="ListParagraph"/>
        <w:ind w:left="0" w:firstLine="142"/>
        <w:jc w:val="both"/>
        <w:rPr>
          <w:sz w:val="36"/>
          <w:szCs w:val="36"/>
        </w:rPr>
      </w:pPr>
      <w:r w:rsidRPr="00992C34">
        <w:rPr>
          <w:sz w:val="36"/>
          <w:szCs w:val="36"/>
        </w:rPr>
        <w:t xml:space="preserve">9. ForgotPassword.aspx </w:t>
      </w:r>
    </w:p>
    <w:p w14:paraId="60277E6A" w14:textId="77777777" w:rsidR="00992C34" w:rsidRPr="00992C34" w:rsidRDefault="00992C34" w:rsidP="009564DD">
      <w:pPr>
        <w:pStyle w:val="ListParagraph"/>
        <w:ind w:left="0" w:firstLine="142"/>
        <w:jc w:val="both"/>
        <w:rPr>
          <w:sz w:val="36"/>
          <w:szCs w:val="36"/>
        </w:rPr>
      </w:pPr>
      <w:r w:rsidRPr="00992C34">
        <w:rPr>
          <w:sz w:val="36"/>
          <w:szCs w:val="36"/>
        </w:rPr>
        <w:t xml:space="preserve">10. Login.aspx </w:t>
      </w:r>
    </w:p>
    <w:p w14:paraId="63436D70" w14:textId="77777777" w:rsidR="00992C34" w:rsidRPr="00992C34" w:rsidRDefault="00992C34" w:rsidP="009564DD">
      <w:pPr>
        <w:pStyle w:val="ListParagraph"/>
        <w:ind w:left="0" w:firstLine="142"/>
        <w:jc w:val="both"/>
        <w:rPr>
          <w:sz w:val="36"/>
          <w:szCs w:val="36"/>
        </w:rPr>
      </w:pPr>
      <w:r w:rsidRPr="00992C34">
        <w:rPr>
          <w:sz w:val="36"/>
          <w:szCs w:val="36"/>
        </w:rPr>
        <w:t xml:space="preserve">11. LogOff.aspx </w:t>
      </w:r>
    </w:p>
    <w:p w14:paraId="6A931F93" w14:textId="77777777" w:rsidR="00992C34" w:rsidRPr="00992C34" w:rsidRDefault="00992C34" w:rsidP="009564DD">
      <w:pPr>
        <w:pStyle w:val="ListParagraph"/>
        <w:ind w:left="0" w:firstLine="142"/>
        <w:jc w:val="both"/>
        <w:rPr>
          <w:sz w:val="36"/>
          <w:szCs w:val="36"/>
        </w:rPr>
      </w:pPr>
      <w:r w:rsidRPr="00992C34">
        <w:rPr>
          <w:sz w:val="36"/>
          <w:szCs w:val="36"/>
        </w:rPr>
        <w:t xml:space="preserve">12. Menu.ascx </w:t>
      </w:r>
    </w:p>
    <w:p w14:paraId="16848B87" w14:textId="77777777" w:rsidR="00992C34" w:rsidRPr="00992C34" w:rsidRDefault="00992C34" w:rsidP="009564DD">
      <w:pPr>
        <w:pStyle w:val="ListParagraph"/>
        <w:ind w:left="0" w:firstLine="142"/>
        <w:jc w:val="both"/>
        <w:rPr>
          <w:sz w:val="36"/>
          <w:szCs w:val="36"/>
        </w:rPr>
      </w:pPr>
      <w:r w:rsidRPr="00992C34">
        <w:rPr>
          <w:sz w:val="36"/>
          <w:szCs w:val="36"/>
        </w:rPr>
        <w:lastRenderedPageBreak/>
        <w:t xml:space="preserve">13. Order.aspx </w:t>
      </w:r>
    </w:p>
    <w:p w14:paraId="16CDBC7C" w14:textId="77777777" w:rsidR="00992C34" w:rsidRPr="00992C34" w:rsidRDefault="00992C34" w:rsidP="009564DD">
      <w:pPr>
        <w:pStyle w:val="ListParagraph"/>
        <w:ind w:left="0" w:firstLine="142"/>
        <w:jc w:val="both"/>
        <w:rPr>
          <w:sz w:val="36"/>
          <w:szCs w:val="36"/>
        </w:rPr>
      </w:pPr>
      <w:r w:rsidRPr="00992C34">
        <w:rPr>
          <w:sz w:val="36"/>
          <w:szCs w:val="36"/>
        </w:rPr>
        <w:t>14. PurchaseHistory.aspx</w:t>
      </w:r>
    </w:p>
    <w:p w14:paraId="28E1B198" w14:textId="77777777" w:rsidR="00992C34" w:rsidRPr="00992C34" w:rsidRDefault="00992C34" w:rsidP="009564DD">
      <w:pPr>
        <w:pStyle w:val="ListParagraph"/>
        <w:ind w:left="0" w:firstLine="142"/>
        <w:jc w:val="both"/>
        <w:rPr>
          <w:sz w:val="36"/>
          <w:szCs w:val="36"/>
        </w:rPr>
      </w:pPr>
      <w:r w:rsidRPr="00992C34">
        <w:rPr>
          <w:sz w:val="36"/>
          <w:szCs w:val="36"/>
        </w:rPr>
        <w:t xml:space="preserve"> 15. Registration.aspx </w:t>
      </w:r>
    </w:p>
    <w:p w14:paraId="08D3069C" w14:textId="77777777" w:rsidR="00992C34" w:rsidRPr="00992C34" w:rsidRDefault="00992C34" w:rsidP="009564DD">
      <w:pPr>
        <w:pStyle w:val="ListParagraph"/>
        <w:ind w:left="0" w:firstLine="142"/>
        <w:jc w:val="both"/>
        <w:rPr>
          <w:sz w:val="36"/>
          <w:szCs w:val="36"/>
        </w:rPr>
      </w:pPr>
      <w:r w:rsidRPr="00992C34">
        <w:rPr>
          <w:sz w:val="36"/>
          <w:szCs w:val="36"/>
        </w:rPr>
        <w:t>16. Search.aspx</w:t>
      </w:r>
    </w:p>
    <w:p w14:paraId="02BF9A73" w14:textId="77777777" w:rsidR="00992C34" w:rsidRPr="00992C34" w:rsidRDefault="00992C34" w:rsidP="009564DD">
      <w:pPr>
        <w:pStyle w:val="ListParagraph"/>
        <w:ind w:left="0" w:firstLine="142"/>
        <w:jc w:val="both"/>
        <w:rPr>
          <w:sz w:val="36"/>
          <w:szCs w:val="36"/>
        </w:rPr>
      </w:pPr>
      <w:r w:rsidRPr="00992C34">
        <w:rPr>
          <w:sz w:val="36"/>
          <w:szCs w:val="36"/>
        </w:rPr>
        <w:t xml:space="preserve"> 17. ShoppingCart.aspx </w:t>
      </w:r>
    </w:p>
    <w:p w14:paraId="69DD08EC" w14:textId="77777777" w:rsidR="00992C34" w:rsidRPr="00992C34" w:rsidRDefault="00992C34" w:rsidP="009564DD">
      <w:pPr>
        <w:pStyle w:val="ListParagraph"/>
        <w:ind w:left="0" w:firstLine="142"/>
        <w:jc w:val="both"/>
        <w:rPr>
          <w:sz w:val="36"/>
          <w:szCs w:val="36"/>
        </w:rPr>
      </w:pPr>
      <w:r w:rsidRPr="00992C34">
        <w:rPr>
          <w:sz w:val="36"/>
          <w:szCs w:val="36"/>
        </w:rPr>
        <w:t>18. UserDetails.aspx</w:t>
      </w:r>
    </w:p>
    <w:p w14:paraId="2D2AED3A" w14:textId="0B94E334" w:rsidR="00D05F49" w:rsidRDefault="00992C34" w:rsidP="009564DD">
      <w:pPr>
        <w:pStyle w:val="ListParagraph"/>
        <w:ind w:left="0" w:firstLine="142"/>
        <w:jc w:val="both"/>
        <w:rPr>
          <w:sz w:val="36"/>
          <w:szCs w:val="36"/>
        </w:rPr>
      </w:pPr>
      <w:r w:rsidRPr="00992C34">
        <w:rPr>
          <w:sz w:val="36"/>
          <w:szCs w:val="36"/>
        </w:rPr>
        <w:t xml:space="preserve"> Below figures show some screenshots taken from running the application. All the functionalities are explained accordingly.</w:t>
      </w:r>
    </w:p>
    <w:p w14:paraId="716AD323" w14:textId="05E83F31" w:rsidR="009030E1" w:rsidRDefault="00D961E2" w:rsidP="009564DD">
      <w:pPr>
        <w:pStyle w:val="ListParagraph"/>
        <w:ind w:left="0" w:firstLine="142"/>
        <w:jc w:val="both"/>
        <w:rPr>
          <w:sz w:val="36"/>
          <w:szCs w:val="36"/>
        </w:rPr>
      </w:pPr>
      <w:r w:rsidRPr="00D961E2">
        <w:rPr>
          <w:sz w:val="36"/>
          <w:szCs w:val="36"/>
        </w:rPr>
        <w:t>When the user types the web address in the browser, the main page of the application is displayed which has the list of the top ten popular books available in the store, as shown in Figure 24.</w:t>
      </w:r>
    </w:p>
    <w:p w14:paraId="04A77970" w14:textId="77777777" w:rsidR="003460CB" w:rsidRPr="00D961E2" w:rsidRDefault="003460CB" w:rsidP="009564DD">
      <w:pPr>
        <w:pStyle w:val="ListParagraph"/>
        <w:ind w:left="0" w:firstLine="142"/>
        <w:jc w:val="both"/>
        <w:rPr>
          <w:sz w:val="36"/>
          <w:szCs w:val="36"/>
        </w:rPr>
      </w:pPr>
    </w:p>
    <w:p w14:paraId="7E1B5525" w14:textId="261D46B6" w:rsidR="009030E1" w:rsidRDefault="003460CB" w:rsidP="00E153C0">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2746"/>
        </w:tabs>
        <w:jc w:val="both"/>
        <w:rPr>
          <w:sz w:val="36"/>
          <w:szCs w:val="36"/>
        </w:rPr>
      </w:pPr>
      <w:r w:rsidRPr="003460CB">
        <w:rPr>
          <w:noProof/>
          <w:sz w:val="36"/>
          <w:szCs w:val="36"/>
        </w:rPr>
        <w:drawing>
          <wp:inline distT="0" distB="0" distL="0" distR="0" wp14:anchorId="4C2E7A66" wp14:editId="7C983368">
            <wp:extent cx="6390640" cy="4879975"/>
            <wp:effectExtent l="0" t="0" r="0" b="0"/>
            <wp:docPr id="1634387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87519" name=""/>
                    <pic:cNvPicPr/>
                  </pic:nvPicPr>
                  <pic:blipFill>
                    <a:blip r:embed="rId41"/>
                    <a:stretch>
                      <a:fillRect/>
                    </a:stretch>
                  </pic:blipFill>
                  <pic:spPr>
                    <a:xfrm>
                      <a:off x="0" y="0"/>
                      <a:ext cx="6390640" cy="4879975"/>
                    </a:xfrm>
                    <a:prstGeom prst="rect">
                      <a:avLst/>
                    </a:prstGeom>
                  </pic:spPr>
                </pic:pic>
              </a:graphicData>
            </a:graphic>
          </wp:inline>
        </w:drawing>
      </w:r>
    </w:p>
    <w:p w14:paraId="1195FF9F" w14:textId="5ECA211D" w:rsidR="00622D8F" w:rsidRPr="00544EBF" w:rsidRDefault="00622D8F" w:rsidP="009564DD">
      <w:pPr>
        <w:tabs>
          <w:tab w:val="left" w:pos="2746"/>
        </w:tabs>
        <w:jc w:val="both"/>
        <w:rPr>
          <w:b/>
          <w:bCs/>
          <w:sz w:val="36"/>
          <w:szCs w:val="36"/>
        </w:rPr>
      </w:pPr>
      <w:r>
        <w:rPr>
          <w:sz w:val="36"/>
          <w:szCs w:val="36"/>
        </w:rPr>
        <w:tab/>
      </w:r>
      <w:r w:rsidRPr="00544EBF">
        <w:rPr>
          <w:b/>
          <w:bCs/>
          <w:sz w:val="36"/>
          <w:szCs w:val="36"/>
        </w:rPr>
        <w:t>FIGURE</w:t>
      </w:r>
      <w:r w:rsidR="00544EBF" w:rsidRPr="00544EBF">
        <w:rPr>
          <w:b/>
          <w:bCs/>
          <w:sz w:val="36"/>
          <w:szCs w:val="36"/>
        </w:rPr>
        <w:t>:24 BOOK DETAILES</w:t>
      </w:r>
    </w:p>
    <w:p w14:paraId="33139950" w14:textId="77777777" w:rsidR="00622D8F" w:rsidRDefault="00622D8F" w:rsidP="009564DD">
      <w:pPr>
        <w:tabs>
          <w:tab w:val="left" w:pos="2746"/>
        </w:tabs>
        <w:jc w:val="both"/>
        <w:rPr>
          <w:sz w:val="36"/>
          <w:szCs w:val="36"/>
        </w:rPr>
      </w:pPr>
    </w:p>
    <w:p w14:paraId="61448DF0" w14:textId="77777777" w:rsidR="00EC5D2C" w:rsidRPr="00E153C0" w:rsidRDefault="00EC5D2C" w:rsidP="009564DD">
      <w:pPr>
        <w:tabs>
          <w:tab w:val="left" w:pos="2746"/>
        </w:tabs>
        <w:jc w:val="both"/>
        <w:rPr>
          <w:b/>
          <w:bCs/>
          <w:color w:val="4472C4" w:themeColor="accent1"/>
          <w:sz w:val="40"/>
          <w:szCs w:val="40"/>
          <w:u w:val="single"/>
        </w:rPr>
      </w:pPr>
      <w:r w:rsidRPr="00E153C0">
        <w:rPr>
          <w:b/>
          <w:bCs/>
          <w:color w:val="4472C4" w:themeColor="accent1"/>
          <w:sz w:val="40"/>
          <w:szCs w:val="40"/>
          <w:u w:val="single"/>
        </w:rPr>
        <w:lastRenderedPageBreak/>
        <w:t>8.1. Search for Books</w:t>
      </w:r>
    </w:p>
    <w:p w14:paraId="5A3AA6A5" w14:textId="08A4C5A0" w:rsidR="00622D8F" w:rsidRDefault="00EC5D2C" w:rsidP="009564DD">
      <w:pPr>
        <w:tabs>
          <w:tab w:val="left" w:pos="2746"/>
        </w:tabs>
        <w:jc w:val="both"/>
        <w:rPr>
          <w:sz w:val="36"/>
          <w:szCs w:val="36"/>
        </w:rPr>
      </w:pPr>
      <w:r>
        <w:t xml:space="preserve"> </w:t>
      </w:r>
      <w:r w:rsidRPr="00EC5D2C">
        <w:rPr>
          <w:sz w:val="36"/>
          <w:szCs w:val="36"/>
        </w:rPr>
        <w:t>Books can be searched based on the ISBN, Title or the Author of the book. When searching for books by author “Jesse Liberty”, two books are displayed as shown in</w:t>
      </w:r>
      <w:r>
        <w:rPr>
          <w:sz w:val="36"/>
          <w:szCs w:val="36"/>
        </w:rPr>
        <w:t xml:space="preserve"> figure 24.</w:t>
      </w:r>
    </w:p>
    <w:p w14:paraId="53396883" w14:textId="490D2120" w:rsidR="00EC5D2C" w:rsidRDefault="006D6F1C" w:rsidP="00E153C0">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2746"/>
        </w:tabs>
        <w:jc w:val="both"/>
        <w:rPr>
          <w:sz w:val="36"/>
          <w:szCs w:val="36"/>
        </w:rPr>
      </w:pPr>
      <w:r w:rsidRPr="006D6F1C">
        <w:rPr>
          <w:noProof/>
          <w:sz w:val="36"/>
          <w:szCs w:val="36"/>
        </w:rPr>
        <w:drawing>
          <wp:inline distT="0" distB="0" distL="0" distR="0" wp14:anchorId="17BCAC35" wp14:editId="461DBB03">
            <wp:extent cx="6390640" cy="5351145"/>
            <wp:effectExtent l="0" t="0" r="0" b="0"/>
            <wp:docPr id="1793398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98446" name=""/>
                    <pic:cNvPicPr/>
                  </pic:nvPicPr>
                  <pic:blipFill>
                    <a:blip r:embed="rId42"/>
                    <a:stretch>
                      <a:fillRect/>
                    </a:stretch>
                  </pic:blipFill>
                  <pic:spPr>
                    <a:xfrm>
                      <a:off x="0" y="0"/>
                      <a:ext cx="6390640" cy="5351145"/>
                    </a:xfrm>
                    <a:prstGeom prst="rect">
                      <a:avLst/>
                    </a:prstGeom>
                  </pic:spPr>
                </pic:pic>
              </a:graphicData>
            </a:graphic>
          </wp:inline>
        </w:drawing>
      </w:r>
    </w:p>
    <w:p w14:paraId="5BD243ED" w14:textId="3B578A76" w:rsidR="00820834" w:rsidRDefault="00820834" w:rsidP="009564DD">
      <w:pPr>
        <w:tabs>
          <w:tab w:val="left" w:pos="2746"/>
        </w:tabs>
        <w:jc w:val="both"/>
        <w:rPr>
          <w:b/>
          <w:bCs/>
          <w:sz w:val="36"/>
          <w:szCs w:val="36"/>
        </w:rPr>
      </w:pPr>
      <w:r>
        <w:rPr>
          <w:sz w:val="36"/>
          <w:szCs w:val="36"/>
        </w:rPr>
        <w:tab/>
      </w:r>
      <w:r w:rsidRPr="006B3EF0">
        <w:rPr>
          <w:b/>
          <w:bCs/>
          <w:sz w:val="36"/>
          <w:szCs w:val="36"/>
        </w:rPr>
        <w:t xml:space="preserve">FIGURE:25 </w:t>
      </w:r>
      <w:r w:rsidR="006B3EF0" w:rsidRPr="006B3EF0">
        <w:rPr>
          <w:b/>
          <w:bCs/>
          <w:sz w:val="36"/>
          <w:szCs w:val="36"/>
        </w:rPr>
        <w:t>SEARCH FOR BOOKS</w:t>
      </w:r>
    </w:p>
    <w:p w14:paraId="0DB39A32" w14:textId="77777777" w:rsidR="006B3EF0" w:rsidRPr="00E153C0" w:rsidRDefault="006B3EF0" w:rsidP="009564DD">
      <w:pPr>
        <w:tabs>
          <w:tab w:val="left" w:pos="2746"/>
        </w:tabs>
        <w:jc w:val="both"/>
        <w:rPr>
          <w:b/>
          <w:bCs/>
          <w:color w:val="4472C4" w:themeColor="accent1"/>
          <w:sz w:val="40"/>
          <w:szCs w:val="40"/>
          <w:u w:val="single"/>
        </w:rPr>
      </w:pPr>
      <w:r w:rsidRPr="00E153C0">
        <w:rPr>
          <w:b/>
          <w:bCs/>
          <w:color w:val="4472C4" w:themeColor="accent1"/>
          <w:sz w:val="40"/>
          <w:szCs w:val="40"/>
          <w:u w:val="single"/>
        </w:rPr>
        <w:t>8.2. Registration</w:t>
      </w:r>
    </w:p>
    <w:p w14:paraId="2C9F4CD5" w14:textId="6A3F0F5A" w:rsidR="006B3EF0" w:rsidRDefault="006B3EF0" w:rsidP="009564DD">
      <w:pPr>
        <w:tabs>
          <w:tab w:val="left" w:pos="2746"/>
        </w:tabs>
        <w:jc w:val="both"/>
        <w:rPr>
          <w:sz w:val="36"/>
          <w:szCs w:val="36"/>
        </w:rPr>
      </w:pPr>
      <w:r>
        <w:t xml:space="preserve"> </w:t>
      </w:r>
      <w:r w:rsidRPr="006B3EF0">
        <w:rPr>
          <w:sz w:val="36"/>
          <w:szCs w:val="36"/>
        </w:rPr>
        <w:t>A new user can register on the site by clicking on the registration button on the menu at the top of the page, as shown in Figure</w:t>
      </w:r>
      <w:r>
        <w:rPr>
          <w:sz w:val="36"/>
          <w:szCs w:val="36"/>
        </w:rPr>
        <w:t xml:space="preserve"> 25</w:t>
      </w:r>
      <w:r w:rsidR="00D41E69">
        <w:rPr>
          <w:sz w:val="36"/>
          <w:szCs w:val="36"/>
        </w:rPr>
        <w:t>.</w:t>
      </w:r>
    </w:p>
    <w:p w14:paraId="09AA2050" w14:textId="77777777" w:rsidR="00D41E69" w:rsidRDefault="00D41E69" w:rsidP="009564DD">
      <w:pPr>
        <w:tabs>
          <w:tab w:val="left" w:pos="2746"/>
        </w:tabs>
        <w:jc w:val="both"/>
        <w:rPr>
          <w:sz w:val="36"/>
          <w:szCs w:val="36"/>
        </w:rPr>
      </w:pPr>
    </w:p>
    <w:p w14:paraId="2D303286" w14:textId="77777777" w:rsidR="00D41E69" w:rsidRDefault="00D41E69" w:rsidP="009564DD">
      <w:pPr>
        <w:tabs>
          <w:tab w:val="left" w:pos="2746"/>
        </w:tabs>
        <w:jc w:val="both"/>
        <w:rPr>
          <w:sz w:val="36"/>
          <w:szCs w:val="36"/>
        </w:rPr>
      </w:pPr>
    </w:p>
    <w:p w14:paraId="32D40A0A" w14:textId="77777777" w:rsidR="00D41E69" w:rsidRDefault="00D41E69" w:rsidP="009564DD">
      <w:pPr>
        <w:tabs>
          <w:tab w:val="left" w:pos="2746"/>
        </w:tabs>
        <w:jc w:val="both"/>
        <w:rPr>
          <w:sz w:val="36"/>
          <w:szCs w:val="36"/>
        </w:rPr>
      </w:pPr>
    </w:p>
    <w:p w14:paraId="77E25FB9" w14:textId="43F13F27" w:rsidR="00D41E69" w:rsidRDefault="00495B56" w:rsidP="00E153C0">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2746"/>
        </w:tabs>
        <w:jc w:val="both"/>
        <w:rPr>
          <w:b/>
          <w:bCs/>
          <w:sz w:val="36"/>
          <w:szCs w:val="36"/>
        </w:rPr>
      </w:pPr>
      <w:r w:rsidRPr="00495B56">
        <w:rPr>
          <w:b/>
          <w:bCs/>
          <w:noProof/>
          <w:sz w:val="36"/>
          <w:szCs w:val="36"/>
        </w:rPr>
        <w:drawing>
          <wp:inline distT="0" distB="0" distL="0" distR="0" wp14:anchorId="1910A33F" wp14:editId="7F719B70">
            <wp:extent cx="6390640" cy="5892800"/>
            <wp:effectExtent l="0" t="0" r="0" b="0"/>
            <wp:docPr id="334000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00489" name=""/>
                    <pic:cNvPicPr/>
                  </pic:nvPicPr>
                  <pic:blipFill>
                    <a:blip r:embed="rId43"/>
                    <a:stretch>
                      <a:fillRect/>
                    </a:stretch>
                  </pic:blipFill>
                  <pic:spPr>
                    <a:xfrm>
                      <a:off x="0" y="0"/>
                      <a:ext cx="6390640" cy="5892800"/>
                    </a:xfrm>
                    <a:prstGeom prst="rect">
                      <a:avLst/>
                    </a:prstGeom>
                  </pic:spPr>
                </pic:pic>
              </a:graphicData>
            </a:graphic>
          </wp:inline>
        </w:drawing>
      </w:r>
    </w:p>
    <w:p w14:paraId="48895FFB" w14:textId="7B8E0B5E" w:rsidR="0043646E" w:rsidRDefault="0043646E" w:rsidP="009564DD">
      <w:pPr>
        <w:tabs>
          <w:tab w:val="left" w:pos="2746"/>
        </w:tabs>
        <w:jc w:val="both"/>
        <w:rPr>
          <w:b/>
          <w:bCs/>
          <w:sz w:val="36"/>
          <w:szCs w:val="36"/>
        </w:rPr>
      </w:pPr>
      <w:r>
        <w:rPr>
          <w:b/>
          <w:bCs/>
          <w:sz w:val="36"/>
          <w:szCs w:val="36"/>
        </w:rPr>
        <w:tab/>
        <w:t>FIGURE 26: NEW USER REGISTRATION</w:t>
      </w:r>
    </w:p>
    <w:p w14:paraId="0C5FAC1A" w14:textId="140C6B03" w:rsidR="0043646E" w:rsidRDefault="00682B1C" w:rsidP="009564DD">
      <w:pPr>
        <w:tabs>
          <w:tab w:val="left" w:pos="2746"/>
        </w:tabs>
        <w:jc w:val="both"/>
        <w:rPr>
          <w:sz w:val="36"/>
          <w:szCs w:val="36"/>
        </w:rPr>
      </w:pPr>
      <w:r w:rsidRPr="00682B1C">
        <w:rPr>
          <w:sz w:val="36"/>
          <w:szCs w:val="36"/>
        </w:rPr>
        <w:t xml:space="preserve">The “*” beside the label indicates the required field for successful registration on the site. If the value if not entered, an appropriate message is displayed. If a user with same UserID already exists, the message is displayed. Clicking on Reset will clear all the fields and </w:t>
      </w:r>
      <w:proofErr w:type="gramStart"/>
      <w:r w:rsidRPr="00682B1C">
        <w:rPr>
          <w:sz w:val="36"/>
          <w:szCs w:val="36"/>
        </w:rPr>
        <w:t>Submit</w:t>
      </w:r>
      <w:proofErr w:type="gramEnd"/>
      <w:r w:rsidRPr="00682B1C">
        <w:rPr>
          <w:sz w:val="36"/>
          <w:szCs w:val="36"/>
        </w:rPr>
        <w:t xml:space="preserve"> will submit the information for registration. Upon successful completion, the user is directed to the Books page.</w:t>
      </w:r>
    </w:p>
    <w:p w14:paraId="401BF80E" w14:textId="77777777" w:rsidR="00E153C0" w:rsidRDefault="00E153C0" w:rsidP="009564DD">
      <w:pPr>
        <w:tabs>
          <w:tab w:val="left" w:pos="2746"/>
        </w:tabs>
        <w:jc w:val="both"/>
        <w:rPr>
          <w:sz w:val="36"/>
          <w:szCs w:val="36"/>
        </w:rPr>
      </w:pPr>
    </w:p>
    <w:p w14:paraId="5775E5DD" w14:textId="77777777" w:rsidR="00CA4EC2" w:rsidRPr="00E153C0" w:rsidRDefault="00CA4EC2" w:rsidP="009564DD">
      <w:pPr>
        <w:tabs>
          <w:tab w:val="left" w:pos="2746"/>
        </w:tabs>
        <w:jc w:val="both"/>
        <w:rPr>
          <w:color w:val="4472C4" w:themeColor="accent1"/>
          <w:u w:val="single"/>
        </w:rPr>
      </w:pPr>
      <w:r w:rsidRPr="00E153C0">
        <w:rPr>
          <w:b/>
          <w:bCs/>
          <w:color w:val="4472C4" w:themeColor="accent1"/>
          <w:sz w:val="40"/>
          <w:szCs w:val="40"/>
          <w:u w:val="single"/>
        </w:rPr>
        <w:lastRenderedPageBreak/>
        <w:t>8.3. User Details</w:t>
      </w:r>
      <w:r w:rsidRPr="00E153C0">
        <w:rPr>
          <w:color w:val="4472C4" w:themeColor="accent1"/>
          <w:u w:val="single"/>
        </w:rPr>
        <w:t xml:space="preserve"> </w:t>
      </w:r>
    </w:p>
    <w:p w14:paraId="69F952BD" w14:textId="1D1E8816" w:rsidR="00682B1C" w:rsidRPr="00CA4EC2" w:rsidRDefault="00CA4EC2" w:rsidP="009564DD">
      <w:pPr>
        <w:tabs>
          <w:tab w:val="left" w:pos="2746"/>
        </w:tabs>
        <w:jc w:val="both"/>
        <w:rPr>
          <w:sz w:val="36"/>
          <w:szCs w:val="36"/>
        </w:rPr>
      </w:pPr>
      <w:r w:rsidRPr="00CA4EC2">
        <w:rPr>
          <w:sz w:val="36"/>
          <w:szCs w:val="36"/>
        </w:rPr>
        <w:t>On clicking “User Details”, the detailed profile information of the user who is currently logged in are displayed as shown in Figure</w:t>
      </w:r>
      <w:r>
        <w:rPr>
          <w:sz w:val="36"/>
          <w:szCs w:val="36"/>
        </w:rPr>
        <w:t xml:space="preserve"> 26</w:t>
      </w:r>
      <w:ins w:id="1" w:author="Microsoft Word" w:date="2024-04-11T11:58:00Z">
        <w:r w:rsidR="00F05EE8">
          <w:rPr>
            <w:sz w:val="36"/>
            <w:szCs w:val="36"/>
          </w:rPr>
          <w:t>.</w:t>
        </w:r>
      </w:ins>
    </w:p>
    <w:p w14:paraId="4CE029BF" w14:textId="77777777" w:rsidR="00F05EE8" w:rsidRDefault="00F05EE8" w:rsidP="009564DD">
      <w:pPr>
        <w:tabs>
          <w:tab w:val="left" w:pos="2746"/>
        </w:tabs>
        <w:jc w:val="both"/>
        <w:rPr>
          <w:sz w:val="36"/>
          <w:szCs w:val="36"/>
        </w:rPr>
      </w:pPr>
    </w:p>
    <w:p w14:paraId="1192B20F" w14:textId="030BA0B3" w:rsidR="00F05EE8" w:rsidRPr="00CA4EC2" w:rsidRDefault="002E1861" w:rsidP="00E153C0">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2746"/>
        </w:tabs>
        <w:jc w:val="both"/>
        <w:rPr>
          <w:sz w:val="36"/>
          <w:szCs w:val="36"/>
        </w:rPr>
      </w:pPr>
      <w:r w:rsidRPr="002E1861">
        <w:rPr>
          <w:noProof/>
          <w:sz w:val="36"/>
          <w:szCs w:val="36"/>
        </w:rPr>
        <w:drawing>
          <wp:inline distT="0" distB="0" distL="0" distR="0" wp14:anchorId="7020AE11" wp14:editId="528019B7">
            <wp:extent cx="6390640" cy="5871845"/>
            <wp:effectExtent l="0" t="0" r="0" b="0"/>
            <wp:docPr id="1422754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54069" name=""/>
                    <pic:cNvPicPr/>
                  </pic:nvPicPr>
                  <pic:blipFill>
                    <a:blip r:embed="rId44"/>
                    <a:stretch>
                      <a:fillRect/>
                    </a:stretch>
                  </pic:blipFill>
                  <pic:spPr>
                    <a:xfrm>
                      <a:off x="0" y="0"/>
                      <a:ext cx="6390640" cy="5871845"/>
                    </a:xfrm>
                    <a:prstGeom prst="rect">
                      <a:avLst/>
                    </a:prstGeom>
                  </pic:spPr>
                </pic:pic>
              </a:graphicData>
            </a:graphic>
          </wp:inline>
        </w:drawing>
      </w:r>
    </w:p>
    <w:p w14:paraId="0DD3910A" w14:textId="02020848" w:rsidR="00682B1C" w:rsidRPr="00D94F69" w:rsidRDefault="00D94F69" w:rsidP="009564DD">
      <w:pPr>
        <w:tabs>
          <w:tab w:val="left" w:pos="2746"/>
        </w:tabs>
        <w:jc w:val="both"/>
        <w:rPr>
          <w:b/>
          <w:sz w:val="36"/>
          <w:szCs w:val="36"/>
        </w:rPr>
      </w:pPr>
      <w:r>
        <w:rPr>
          <w:sz w:val="36"/>
          <w:szCs w:val="36"/>
        </w:rPr>
        <w:tab/>
      </w:r>
      <w:r w:rsidRPr="00D94F69">
        <w:rPr>
          <w:b/>
          <w:bCs/>
          <w:sz w:val="36"/>
          <w:szCs w:val="36"/>
        </w:rPr>
        <w:t>FIGURE:27 USER DETAILES</w:t>
      </w:r>
    </w:p>
    <w:p w14:paraId="109154AB" w14:textId="77777777" w:rsidR="00174DA0" w:rsidRPr="00E153C0" w:rsidRDefault="00174DA0" w:rsidP="009564DD">
      <w:pPr>
        <w:tabs>
          <w:tab w:val="left" w:pos="2746"/>
        </w:tabs>
        <w:jc w:val="both"/>
        <w:rPr>
          <w:color w:val="4472C4" w:themeColor="accent1"/>
          <w:u w:val="single"/>
        </w:rPr>
      </w:pPr>
      <w:r w:rsidRPr="00E153C0">
        <w:rPr>
          <w:b/>
          <w:bCs/>
          <w:color w:val="4472C4" w:themeColor="accent1"/>
          <w:sz w:val="44"/>
          <w:szCs w:val="44"/>
          <w:u w:val="single"/>
        </w:rPr>
        <w:t>8.4. Shopping Cart</w:t>
      </w:r>
      <w:r w:rsidRPr="00E153C0">
        <w:rPr>
          <w:color w:val="4472C4" w:themeColor="accent1"/>
          <w:u w:val="single"/>
        </w:rPr>
        <w:t xml:space="preserve"> </w:t>
      </w:r>
    </w:p>
    <w:p w14:paraId="49D262DE" w14:textId="270F49DC" w:rsidR="00682B1C" w:rsidRDefault="00174DA0" w:rsidP="009564DD">
      <w:pPr>
        <w:tabs>
          <w:tab w:val="left" w:pos="2746"/>
        </w:tabs>
        <w:jc w:val="both"/>
      </w:pPr>
      <w:r w:rsidRPr="00174DA0">
        <w:rPr>
          <w:sz w:val="36"/>
          <w:szCs w:val="36"/>
        </w:rPr>
        <w:t xml:space="preserve">When “Add to Cart” is clicked for any book, it is added to the shopping cart illustrated in Figure 29. If that particular book is already present in the shopping cart, the quantity is increased by 1 </w:t>
      </w:r>
      <w:r w:rsidRPr="00174DA0">
        <w:rPr>
          <w:sz w:val="36"/>
          <w:szCs w:val="36"/>
        </w:rPr>
        <w:lastRenderedPageBreak/>
        <w:t>and the price is changed accordingly; if not, a new entry is made into the table. All the information in the shopping cart is stored in “shopping_cart_items” table. Adding a book into the shopping cart does not decrease the quantity of books in the Books table. It is decreased only after an order is placed for the book. So, placing the book in the shopping cart does not guarantee the availability of the book at the time of placing the order</w:t>
      </w:r>
      <w:r>
        <w:t>.</w:t>
      </w:r>
    </w:p>
    <w:p w14:paraId="023A7950" w14:textId="40994FE5" w:rsidR="005A7892" w:rsidRDefault="005A7892" w:rsidP="009564DD">
      <w:pPr>
        <w:tabs>
          <w:tab w:val="left" w:pos="2746"/>
        </w:tabs>
        <w:jc w:val="both"/>
        <w:rPr>
          <w:sz w:val="36"/>
          <w:szCs w:val="36"/>
        </w:rPr>
      </w:pPr>
      <w:r w:rsidRPr="005A7892">
        <w:rPr>
          <w:noProof/>
          <w:sz w:val="36"/>
          <w:szCs w:val="36"/>
        </w:rPr>
        <w:drawing>
          <wp:inline distT="0" distB="0" distL="0" distR="0" wp14:anchorId="549AD44A" wp14:editId="194B6894">
            <wp:extent cx="6390640" cy="4926965"/>
            <wp:effectExtent l="0" t="0" r="0" b="0"/>
            <wp:docPr id="1414216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16656" name=""/>
                    <pic:cNvPicPr/>
                  </pic:nvPicPr>
                  <pic:blipFill>
                    <a:blip r:embed="rId45"/>
                    <a:stretch>
                      <a:fillRect/>
                    </a:stretch>
                  </pic:blipFill>
                  <pic:spPr>
                    <a:xfrm>
                      <a:off x="0" y="0"/>
                      <a:ext cx="6390640" cy="4926965"/>
                    </a:xfrm>
                    <a:prstGeom prst="rect">
                      <a:avLst/>
                    </a:prstGeom>
                  </pic:spPr>
                </pic:pic>
              </a:graphicData>
            </a:graphic>
          </wp:inline>
        </w:drawing>
      </w:r>
    </w:p>
    <w:p w14:paraId="0002A2F2" w14:textId="3B31CDF0" w:rsidR="00D11D92" w:rsidRPr="00D364E1" w:rsidRDefault="00D11D92" w:rsidP="009564DD">
      <w:pPr>
        <w:tabs>
          <w:tab w:val="left" w:pos="2746"/>
        </w:tabs>
        <w:jc w:val="both"/>
        <w:rPr>
          <w:b/>
          <w:bCs/>
          <w:sz w:val="36"/>
          <w:szCs w:val="36"/>
        </w:rPr>
      </w:pPr>
      <w:r>
        <w:rPr>
          <w:sz w:val="36"/>
          <w:szCs w:val="36"/>
        </w:rPr>
        <w:tab/>
      </w:r>
      <w:r w:rsidRPr="00D364E1">
        <w:rPr>
          <w:b/>
          <w:bCs/>
          <w:sz w:val="36"/>
          <w:szCs w:val="36"/>
        </w:rPr>
        <w:t>FIGURE 28-</w:t>
      </w:r>
      <w:r w:rsidR="00D364E1" w:rsidRPr="00D364E1">
        <w:rPr>
          <w:b/>
          <w:bCs/>
          <w:sz w:val="36"/>
          <w:szCs w:val="36"/>
        </w:rPr>
        <w:t>SHOPPING CART</w:t>
      </w:r>
    </w:p>
    <w:p w14:paraId="13D31062" w14:textId="77777777" w:rsidR="00525D80" w:rsidRPr="00E153C0" w:rsidRDefault="00525D80" w:rsidP="009564DD">
      <w:pPr>
        <w:tabs>
          <w:tab w:val="left" w:pos="2746"/>
        </w:tabs>
        <w:jc w:val="both"/>
        <w:rPr>
          <w:color w:val="4472C4" w:themeColor="accent1"/>
          <w:u w:val="single"/>
        </w:rPr>
      </w:pPr>
      <w:r w:rsidRPr="00E153C0">
        <w:rPr>
          <w:b/>
          <w:bCs/>
          <w:color w:val="4472C4" w:themeColor="accent1"/>
          <w:sz w:val="44"/>
          <w:szCs w:val="44"/>
          <w:u w:val="single"/>
        </w:rPr>
        <w:t>8.5. Place an Order</w:t>
      </w:r>
      <w:r w:rsidRPr="00E153C0">
        <w:rPr>
          <w:color w:val="4472C4" w:themeColor="accent1"/>
          <w:u w:val="single"/>
        </w:rPr>
        <w:t xml:space="preserve"> </w:t>
      </w:r>
    </w:p>
    <w:p w14:paraId="6C625ECA" w14:textId="4224AB79" w:rsidR="00D364E1" w:rsidRPr="00525D80" w:rsidRDefault="00525D80" w:rsidP="009564DD">
      <w:pPr>
        <w:tabs>
          <w:tab w:val="left" w:pos="2746"/>
        </w:tabs>
        <w:jc w:val="both"/>
        <w:rPr>
          <w:sz w:val="36"/>
          <w:szCs w:val="36"/>
        </w:rPr>
      </w:pPr>
      <w:r w:rsidRPr="00525D80">
        <w:rPr>
          <w:sz w:val="36"/>
          <w:szCs w:val="36"/>
        </w:rPr>
        <w:t>When “Place an Order” button is clicked which is located on the bottom of the shopping cart, the application will ask the user to login if he has not already done so.</w:t>
      </w:r>
    </w:p>
    <w:p w14:paraId="378A5FDA" w14:textId="5A3CB0C8" w:rsidR="00682B1C" w:rsidRDefault="00FE5FE3" w:rsidP="00E153C0">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2746"/>
        </w:tabs>
        <w:jc w:val="both"/>
        <w:rPr>
          <w:b/>
          <w:bCs/>
          <w:sz w:val="36"/>
          <w:szCs w:val="36"/>
        </w:rPr>
      </w:pPr>
      <w:r w:rsidRPr="00FE5FE3">
        <w:rPr>
          <w:b/>
          <w:bCs/>
          <w:noProof/>
          <w:sz w:val="36"/>
          <w:szCs w:val="36"/>
        </w:rPr>
        <w:lastRenderedPageBreak/>
        <w:drawing>
          <wp:inline distT="0" distB="0" distL="0" distR="0" wp14:anchorId="6556D2E7" wp14:editId="46508517">
            <wp:extent cx="6390640" cy="5765165"/>
            <wp:effectExtent l="0" t="0" r="0" b="0"/>
            <wp:docPr id="123528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82107" name=""/>
                    <pic:cNvPicPr/>
                  </pic:nvPicPr>
                  <pic:blipFill>
                    <a:blip r:embed="rId46"/>
                    <a:stretch>
                      <a:fillRect/>
                    </a:stretch>
                  </pic:blipFill>
                  <pic:spPr>
                    <a:xfrm>
                      <a:off x="0" y="0"/>
                      <a:ext cx="6390640" cy="5765165"/>
                    </a:xfrm>
                    <a:prstGeom prst="rect">
                      <a:avLst/>
                    </a:prstGeom>
                  </pic:spPr>
                </pic:pic>
              </a:graphicData>
            </a:graphic>
          </wp:inline>
        </w:drawing>
      </w:r>
    </w:p>
    <w:p w14:paraId="04B9669F" w14:textId="0F9992F2" w:rsidR="00B94D86" w:rsidRDefault="00B94D86" w:rsidP="009564DD">
      <w:pPr>
        <w:tabs>
          <w:tab w:val="left" w:pos="2746"/>
        </w:tabs>
        <w:jc w:val="both"/>
        <w:rPr>
          <w:b/>
          <w:bCs/>
          <w:sz w:val="36"/>
          <w:szCs w:val="36"/>
        </w:rPr>
      </w:pPr>
      <w:r>
        <w:rPr>
          <w:b/>
          <w:bCs/>
          <w:sz w:val="36"/>
          <w:szCs w:val="36"/>
        </w:rPr>
        <w:tab/>
        <w:t>FIGURE:</w:t>
      </w:r>
      <w:r w:rsidR="002C2A93">
        <w:rPr>
          <w:b/>
          <w:bCs/>
          <w:sz w:val="36"/>
          <w:szCs w:val="36"/>
        </w:rPr>
        <w:t>29 ORDER DETAILS</w:t>
      </w:r>
    </w:p>
    <w:p w14:paraId="51CFE9C3" w14:textId="43BABF21" w:rsidR="002C2A93" w:rsidRDefault="00497557" w:rsidP="009564DD">
      <w:pPr>
        <w:tabs>
          <w:tab w:val="left" w:pos="2746"/>
        </w:tabs>
        <w:jc w:val="both"/>
        <w:rPr>
          <w:sz w:val="36"/>
          <w:szCs w:val="36"/>
        </w:rPr>
      </w:pPr>
      <w:r w:rsidRPr="00497557">
        <w:rPr>
          <w:sz w:val="36"/>
          <w:szCs w:val="36"/>
        </w:rPr>
        <w:t>If the user is placing an order with the web site for the first time, they will be asked to enter the credit card details as shown in the above figure; if not, only the Card Verification Value (CVV) number of the credit card is asked for verification, as shown in Figure 29.</w:t>
      </w:r>
    </w:p>
    <w:p w14:paraId="08CD7626" w14:textId="1D2D76F4" w:rsidR="00C06CEC" w:rsidRDefault="00C06CEC" w:rsidP="009564DD">
      <w:pPr>
        <w:tabs>
          <w:tab w:val="left" w:pos="2746"/>
        </w:tabs>
        <w:jc w:val="both"/>
        <w:rPr>
          <w:sz w:val="36"/>
          <w:szCs w:val="36"/>
        </w:rPr>
      </w:pPr>
      <w:r w:rsidRPr="00C06CEC">
        <w:rPr>
          <w:sz w:val="36"/>
          <w:szCs w:val="36"/>
        </w:rPr>
        <w:t>At this point, the user can check the shipping address box if shipping address is same as billing address, otherwise the user has to enter the new shipping address as shown in Figure 30.</w:t>
      </w:r>
    </w:p>
    <w:p w14:paraId="66B2874A" w14:textId="77777777" w:rsidR="00C06CEC" w:rsidRDefault="00C06CEC" w:rsidP="009564DD">
      <w:pPr>
        <w:tabs>
          <w:tab w:val="left" w:pos="2746"/>
        </w:tabs>
        <w:jc w:val="both"/>
        <w:rPr>
          <w:sz w:val="36"/>
          <w:szCs w:val="36"/>
        </w:rPr>
      </w:pPr>
    </w:p>
    <w:p w14:paraId="2FB1FD48" w14:textId="77777777" w:rsidR="00762A03" w:rsidRDefault="00762A03" w:rsidP="009564DD">
      <w:pPr>
        <w:tabs>
          <w:tab w:val="left" w:pos="2746"/>
        </w:tabs>
        <w:jc w:val="both"/>
        <w:rPr>
          <w:sz w:val="36"/>
          <w:szCs w:val="36"/>
        </w:rPr>
      </w:pPr>
    </w:p>
    <w:p w14:paraId="1239332D" w14:textId="77777777" w:rsidR="00762A03" w:rsidRDefault="00762A03" w:rsidP="009564DD">
      <w:pPr>
        <w:tabs>
          <w:tab w:val="left" w:pos="2746"/>
        </w:tabs>
        <w:jc w:val="both"/>
        <w:rPr>
          <w:sz w:val="36"/>
          <w:szCs w:val="36"/>
        </w:rPr>
      </w:pPr>
    </w:p>
    <w:p w14:paraId="1959F08E" w14:textId="61687656" w:rsidR="00762A03" w:rsidRDefault="00C8406A" w:rsidP="00E153C0">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2746"/>
        </w:tabs>
        <w:jc w:val="both"/>
        <w:rPr>
          <w:b/>
          <w:bCs/>
          <w:sz w:val="36"/>
          <w:szCs w:val="36"/>
        </w:rPr>
      </w:pPr>
      <w:r w:rsidRPr="00C8406A">
        <w:rPr>
          <w:b/>
          <w:bCs/>
          <w:noProof/>
          <w:sz w:val="36"/>
          <w:szCs w:val="36"/>
        </w:rPr>
        <w:drawing>
          <wp:inline distT="0" distB="0" distL="0" distR="0" wp14:anchorId="7F909B27" wp14:editId="3117868E">
            <wp:extent cx="6390640" cy="5290185"/>
            <wp:effectExtent l="0" t="0" r="0" b="0"/>
            <wp:docPr id="64826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68220" name=""/>
                    <pic:cNvPicPr/>
                  </pic:nvPicPr>
                  <pic:blipFill>
                    <a:blip r:embed="rId47"/>
                    <a:stretch>
                      <a:fillRect/>
                    </a:stretch>
                  </pic:blipFill>
                  <pic:spPr>
                    <a:xfrm>
                      <a:off x="0" y="0"/>
                      <a:ext cx="6390640" cy="5290185"/>
                    </a:xfrm>
                    <a:prstGeom prst="rect">
                      <a:avLst/>
                    </a:prstGeom>
                  </pic:spPr>
                </pic:pic>
              </a:graphicData>
            </a:graphic>
          </wp:inline>
        </w:drawing>
      </w:r>
    </w:p>
    <w:p w14:paraId="6B9E50F5" w14:textId="57B1634C" w:rsidR="00C8406A" w:rsidRDefault="00C8406A" w:rsidP="009564DD">
      <w:pPr>
        <w:tabs>
          <w:tab w:val="left" w:pos="2746"/>
        </w:tabs>
        <w:jc w:val="both"/>
        <w:rPr>
          <w:b/>
          <w:bCs/>
          <w:sz w:val="36"/>
          <w:szCs w:val="36"/>
        </w:rPr>
      </w:pPr>
      <w:r>
        <w:rPr>
          <w:b/>
          <w:bCs/>
          <w:sz w:val="36"/>
          <w:szCs w:val="36"/>
        </w:rPr>
        <w:tab/>
        <w:t>FIGURE:30-</w:t>
      </w:r>
      <w:r w:rsidR="00A6400A">
        <w:rPr>
          <w:b/>
          <w:bCs/>
          <w:sz w:val="36"/>
          <w:szCs w:val="36"/>
        </w:rPr>
        <w:t>SHIPPING DETAILS</w:t>
      </w:r>
    </w:p>
    <w:p w14:paraId="387A9B68" w14:textId="057668CF" w:rsidR="00A6400A" w:rsidRDefault="00792C34" w:rsidP="009564DD">
      <w:pPr>
        <w:tabs>
          <w:tab w:val="left" w:pos="2746"/>
        </w:tabs>
        <w:jc w:val="both"/>
        <w:rPr>
          <w:sz w:val="36"/>
          <w:szCs w:val="36"/>
        </w:rPr>
      </w:pPr>
      <w:r w:rsidRPr="00792C34">
        <w:rPr>
          <w:sz w:val="36"/>
          <w:szCs w:val="36"/>
        </w:rPr>
        <w:t>If the check box provided is checked, the shipping address is obtained from the Customer table. The user also has to select the desired type of shipping for the order. When all the information is entered, the user can “Proceed to the Checkout”.</w:t>
      </w:r>
    </w:p>
    <w:p w14:paraId="5E4404F4" w14:textId="6E66D68A" w:rsidR="00792C34" w:rsidRPr="00E153C0" w:rsidRDefault="00792C34" w:rsidP="009564DD">
      <w:pPr>
        <w:tabs>
          <w:tab w:val="left" w:pos="2746"/>
        </w:tabs>
        <w:jc w:val="both"/>
        <w:rPr>
          <w:b/>
          <w:bCs/>
          <w:color w:val="4472C4" w:themeColor="accent1"/>
          <w:sz w:val="36"/>
          <w:szCs w:val="36"/>
          <w:u w:val="single"/>
        </w:rPr>
      </w:pPr>
      <w:r w:rsidRPr="00E153C0">
        <w:rPr>
          <w:b/>
          <w:bCs/>
          <w:color w:val="4472C4" w:themeColor="accent1"/>
          <w:sz w:val="36"/>
          <w:szCs w:val="36"/>
          <w:u w:val="single"/>
        </w:rPr>
        <w:t>8.6 CHECKOUT</w:t>
      </w:r>
    </w:p>
    <w:p w14:paraId="387BECB8" w14:textId="5E8021ED" w:rsidR="00792C34" w:rsidRDefault="00D13156" w:rsidP="009564DD">
      <w:pPr>
        <w:tabs>
          <w:tab w:val="left" w:pos="2746"/>
        </w:tabs>
        <w:jc w:val="both"/>
        <w:rPr>
          <w:sz w:val="36"/>
          <w:szCs w:val="36"/>
        </w:rPr>
      </w:pPr>
      <w:r w:rsidRPr="00D13156">
        <w:rPr>
          <w:sz w:val="36"/>
          <w:szCs w:val="36"/>
        </w:rPr>
        <w:t xml:space="preserve">Before placing the final order, the user is shown the total price of the order, which includes total price of books selected, shipping rate and state tax as illustrated in Figure 32. If the user is not satisfied with the order, the order can be cancelled at that point. The information </w:t>
      </w:r>
      <w:r w:rsidRPr="00D13156">
        <w:rPr>
          <w:sz w:val="36"/>
          <w:szCs w:val="36"/>
        </w:rPr>
        <w:lastRenderedPageBreak/>
        <w:t>in the shopping cart remains intact, so the user can go back to it and make any changes if necessary. When the “Place Order” button is clicked, the order is placed and the following screen appears which informs the user about the approximate number of days in which the order will be delivered.</w:t>
      </w:r>
    </w:p>
    <w:p w14:paraId="7864B2E2" w14:textId="3334AC73" w:rsidR="00D13156" w:rsidRDefault="00CD34E7" w:rsidP="00E153C0">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2746"/>
        </w:tabs>
        <w:jc w:val="both"/>
        <w:rPr>
          <w:b/>
          <w:bCs/>
          <w:sz w:val="36"/>
          <w:szCs w:val="36"/>
        </w:rPr>
      </w:pPr>
      <w:r w:rsidRPr="00CD34E7">
        <w:rPr>
          <w:b/>
          <w:bCs/>
          <w:noProof/>
          <w:sz w:val="36"/>
          <w:szCs w:val="36"/>
        </w:rPr>
        <w:drawing>
          <wp:inline distT="0" distB="0" distL="0" distR="0" wp14:anchorId="06C895BE" wp14:editId="15572C23">
            <wp:extent cx="6390640" cy="4910455"/>
            <wp:effectExtent l="0" t="0" r="0" b="0"/>
            <wp:docPr id="628008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08100" name=""/>
                    <pic:cNvPicPr/>
                  </pic:nvPicPr>
                  <pic:blipFill>
                    <a:blip r:embed="rId48"/>
                    <a:stretch>
                      <a:fillRect/>
                    </a:stretch>
                  </pic:blipFill>
                  <pic:spPr>
                    <a:xfrm>
                      <a:off x="0" y="0"/>
                      <a:ext cx="6390640" cy="4910455"/>
                    </a:xfrm>
                    <a:prstGeom prst="rect">
                      <a:avLst/>
                    </a:prstGeom>
                  </pic:spPr>
                </pic:pic>
              </a:graphicData>
            </a:graphic>
          </wp:inline>
        </w:drawing>
      </w:r>
    </w:p>
    <w:p w14:paraId="0AB20824" w14:textId="7292EF3B" w:rsidR="00CD34E7" w:rsidRDefault="00D12A85" w:rsidP="009564DD">
      <w:pPr>
        <w:tabs>
          <w:tab w:val="left" w:pos="2746"/>
        </w:tabs>
        <w:jc w:val="both"/>
        <w:rPr>
          <w:b/>
          <w:bCs/>
          <w:sz w:val="36"/>
          <w:szCs w:val="36"/>
        </w:rPr>
      </w:pPr>
      <w:r>
        <w:rPr>
          <w:b/>
          <w:bCs/>
          <w:sz w:val="36"/>
          <w:szCs w:val="36"/>
        </w:rPr>
        <w:tab/>
        <w:t>FIGURE: 31 CHECK OUT</w:t>
      </w:r>
    </w:p>
    <w:p w14:paraId="2D782849" w14:textId="412B6DFA" w:rsidR="004B4AED" w:rsidRDefault="00C3418E" w:rsidP="009564DD">
      <w:pPr>
        <w:tabs>
          <w:tab w:val="left" w:pos="2746"/>
        </w:tabs>
        <w:jc w:val="both"/>
        <w:rPr>
          <w:sz w:val="36"/>
          <w:szCs w:val="36"/>
        </w:rPr>
      </w:pPr>
      <w:r w:rsidRPr="00C3418E">
        <w:rPr>
          <w:sz w:val="36"/>
          <w:szCs w:val="36"/>
        </w:rPr>
        <w:t>Once the order is placed, the quantity of the books is reduced in the Books table. The shopping cart for the user cleared and an appropriate message is displayed, as shown in Figure 32.</w:t>
      </w:r>
    </w:p>
    <w:p w14:paraId="411FFCA4" w14:textId="6D7D96FC" w:rsidR="00081535" w:rsidRDefault="00081535" w:rsidP="00E153C0">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2746"/>
        </w:tabs>
        <w:jc w:val="both"/>
        <w:rPr>
          <w:b/>
          <w:bCs/>
          <w:sz w:val="36"/>
          <w:szCs w:val="36"/>
        </w:rPr>
      </w:pPr>
      <w:r w:rsidRPr="00081535">
        <w:rPr>
          <w:b/>
          <w:bCs/>
          <w:noProof/>
          <w:sz w:val="36"/>
          <w:szCs w:val="36"/>
        </w:rPr>
        <w:lastRenderedPageBreak/>
        <w:drawing>
          <wp:inline distT="0" distB="0" distL="0" distR="0" wp14:anchorId="06162FEC" wp14:editId="004E7765">
            <wp:extent cx="6390640" cy="2698115"/>
            <wp:effectExtent l="0" t="0" r="0" b="0"/>
            <wp:docPr id="1429408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08742" name=""/>
                    <pic:cNvPicPr/>
                  </pic:nvPicPr>
                  <pic:blipFill>
                    <a:blip r:embed="rId49"/>
                    <a:stretch>
                      <a:fillRect/>
                    </a:stretch>
                  </pic:blipFill>
                  <pic:spPr>
                    <a:xfrm>
                      <a:off x="0" y="0"/>
                      <a:ext cx="6390640" cy="2698115"/>
                    </a:xfrm>
                    <a:prstGeom prst="rect">
                      <a:avLst/>
                    </a:prstGeom>
                  </pic:spPr>
                </pic:pic>
              </a:graphicData>
            </a:graphic>
          </wp:inline>
        </w:drawing>
      </w:r>
    </w:p>
    <w:p w14:paraId="0A92AE7D" w14:textId="3E10C155" w:rsidR="00081535" w:rsidRDefault="00081535" w:rsidP="009564DD">
      <w:pPr>
        <w:tabs>
          <w:tab w:val="left" w:pos="2746"/>
        </w:tabs>
        <w:jc w:val="both"/>
        <w:rPr>
          <w:b/>
          <w:bCs/>
          <w:sz w:val="36"/>
          <w:szCs w:val="36"/>
        </w:rPr>
      </w:pPr>
      <w:r>
        <w:rPr>
          <w:b/>
          <w:bCs/>
          <w:sz w:val="36"/>
          <w:szCs w:val="36"/>
        </w:rPr>
        <w:tab/>
      </w:r>
      <w:r w:rsidR="00C426B4">
        <w:rPr>
          <w:b/>
          <w:bCs/>
          <w:sz w:val="36"/>
          <w:szCs w:val="36"/>
        </w:rPr>
        <w:t>FIGURE:32 ORDER CONFIRMATION</w:t>
      </w:r>
    </w:p>
    <w:p w14:paraId="6A5A878C" w14:textId="4ED89304" w:rsidR="001C6509" w:rsidRDefault="001C6509" w:rsidP="009564DD">
      <w:pPr>
        <w:tabs>
          <w:tab w:val="left" w:pos="2746"/>
        </w:tabs>
        <w:jc w:val="both"/>
        <w:rPr>
          <w:sz w:val="36"/>
          <w:szCs w:val="36"/>
        </w:rPr>
      </w:pPr>
      <w:r w:rsidRPr="001C6509">
        <w:rPr>
          <w:sz w:val="36"/>
          <w:szCs w:val="36"/>
        </w:rPr>
        <w:t>The inventory is updated as shown in Figure 3</w:t>
      </w:r>
      <w:r>
        <w:rPr>
          <w:sz w:val="36"/>
          <w:szCs w:val="36"/>
        </w:rPr>
        <w:t>3</w:t>
      </w:r>
      <w:r w:rsidRPr="001C6509">
        <w:rPr>
          <w:sz w:val="36"/>
          <w:szCs w:val="36"/>
        </w:rPr>
        <w:t xml:space="preserve"> after the order is placed.</w:t>
      </w:r>
    </w:p>
    <w:p w14:paraId="6817FB7C" w14:textId="5E9AF6F4" w:rsidR="001C6509" w:rsidRDefault="0052376C" w:rsidP="00E153C0">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2746"/>
        </w:tabs>
        <w:jc w:val="both"/>
        <w:rPr>
          <w:b/>
          <w:bCs/>
          <w:sz w:val="36"/>
          <w:szCs w:val="36"/>
        </w:rPr>
      </w:pPr>
      <w:r w:rsidRPr="0052376C">
        <w:rPr>
          <w:b/>
          <w:bCs/>
          <w:noProof/>
          <w:sz w:val="36"/>
          <w:szCs w:val="36"/>
        </w:rPr>
        <w:drawing>
          <wp:inline distT="0" distB="0" distL="0" distR="0" wp14:anchorId="7A00C5B4" wp14:editId="5988C15A">
            <wp:extent cx="6390640" cy="4591685"/>
            <wp:effectExtent l="0" t="0" r="0" b="0"/>
            <wp:docPr id="433893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93607" name=""/>
                    <pic:cNvPicPr/>
                  </pic:nvPicPr>
                  <pic:blipFill>
                    <a:blip r:embed="rId50"/>
                    <a:stretch>
                      <a:fillRect/>
                    </a:stretch>
                  </pic:blipFill>
                  <pic:spPr>
                    <a:xfrm>
                      <a:off x="0" y="0"/>
                      <a:ext cx="6390640" cy="4591685"/>
                    </a:xfrm>
                    <a:prstGeom prst="rect">
                      <a:avLst/>
                    </a:prstGeom>
                  </pic:spPr>
                </pic:pic>
              </a:graphicData>
            </a:graphic>
          </wp:inline>
        </w:drawing>
      </w:r>
    </w:p>
    <w:p w14:paraId="778B3BE7" w14:textId="675427F5" w:rsidR="00685703" w:rsidRDefault="00685703" w:rsidP="009564DD">
      <w:pPr>
        <w:tabs>
          <w:tab w:val="left" w:pos="2746"/>
        </w:tabs>
        <w:jc w:val="both"/>
        <w:rPr>
          <w:b/>
          <w:bCs/>
          <w:sz w:val="36"/>
          <w:szCs w:val="36"/>
        </w:rPr>
      </w:pPr>
      <w:r>
        <w:rPr>
          <w:b/>
          <w:bCs/>
          <w:sz w:val="36"/>
          <w:szCs w:val="36"/>
        </w:rPr>
        <w:t>FIGURE:33 UPDATED INVENTORY AFTER PLACEMENT</w:t>
      </w:r>
    </w:p>
    <w:p w14:paraId="71393B5E" w14:textId="77777777" w:rsidR="00CF5903" w:rsidRDefault="00CF5903" w:rsidP="009564DD">
      <w:pPr>
        <w:tabs>
          <w:tab w:val="left" w:pos="2746"/>
        </w:tabs>
        <w:jc w:val="both"/>
        <w:rPr>
          <w:b/>
          <w:bCs/>
          <w:sz w:val="36"/>
          <w:szCs w:val="36"/>
        </w:rPr>
      </w:pPr>
    </w:p>
    <w:p w14:paraId="21AE624F" w14:textId="77777777" w:rsidR="00CF5903" w:rsidRDefault="00CF5903" w:rsidP="009564DD">
      <w:pPr>
        <w:tabs>
          <w:tab w:val="left" w:pos="2746"/>
        </w:tabs>
        <w:jc w:val="both"/>
        <w:rPr>
          <w:b/>
          <w:bCs/>
          <w:sz w:val="36"/>
          <w:szCs w:val="36"/>
        </w:rPr>
      </w:pPr>
    </w:p>
    <w:p w14:paraId="1295B553" w14:textId="77777777" w:rsidR="00CF5903" w:rsidRPr="00E153C0" w:rsidRDefault="00CF5903" w:rsidP="009564DD">
      <w:pPr>
        <w:tabs>
          <w:tab w:val="left" w:pos="2746"/>
        </w:tabs>
        <w:jc w:val="both"/>
        <w:rPr>
          <w:color w:val="4472C4" w:themeColor="accent1"/>
          <w:u w:val="single"/>
        </w:rPr>
      </w:pPr>
      <w:r w:rsidRPr="00E153C0">
        <w:rPr>
          <w:b/>
          <w:bCs/>
          <w:color w:val="4472C4" w:themeColor="accent1"/>
          <w:sz w:val="40"/>
          <w:szCs w:val="40"/>
          <w:u w:val="single"/>
        </w:rPr>
        <w:t>8.7. Purchase History</w:t>
      </w:r>
      <w:r w:rsidRPr="00E153C0">
        <w:rPr>
          <w:color w:val="4472C4" w:themeColor="accent1"/>
          <w:u w:val="single"/>
        </w:rPr>
        <w:t xml:space="preserve"> </w:t>
      </w:r>
    </w:p>
    <w:p w14:paraId="1459E23C" w14:textId="77777777" w:rsidR="00CF5903" w:rsidRPr="000100C0" w:rsidRDefault="00CF5903" w:rsidP="009564DD">
      <w:pPr>
        <w:tabs>
          <w:tab w:val="left" w:pos="2746"/>
        </w:tabs>
        <w:jc w:val="both"/>
        <w:rPr>
          <w:sz w:val="36"/>
          <w:szCs w:val="36"/>
        </w:rPr>
      </w:pPr>
      <w:r w:rsidRPr="000100C0">
        <w:rPr>
          <w:sz w:val="36"/>
          <w:szCs w:val="36"/>
        </w:rPr>
        <w:t>Figure 35 details the purchase history of the user “skodali”. Purchase history can be reached by clicking on the “Purchase History” tab on “User Details” screen as shown in the Figure 28.</w:t>
      </w:r>
    </w:p>
    <w:p w14:paraId="672BB398" w14:textId="7FC5B90A" w:rsidR="00CF5903" w:rsidRDefault="00760240" w:rsidP="00E153C0">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2746"/>
        </w:tabs>
        <w:jc w:val="both"/>
        <w:rPr>
          <w:b/>
          <w:bCs/>
          <w:sz w:val="36"/>
          <w:szCs w:val="36"/>
        </w:rPr>
      </w:pPr>
      <w:r w:rsidRPr="00760240">
        <w:rPr>
          <w:b/>
          <w:bCs/>
          <w:noProof/>
          <w:sz w:val="36"/>
          <w:szCs w:val="36"/>
        </w:rPr>
        <w:drawing>
          <wp:inline distT="0" distB="0" distL="0" distR="0" wp14:anchorId="5F58A134" wp14:editId="60F933DC">
            <wp:extent cx="6390640" cy="5495925"/>
            <wp:effectExtent l="0" t="0" r="0" b="0"/>
            <wp:docPr id="48320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09474" name=""/>
                    <pic:cNvPicPr/>
                  </pic:nvPicPr>
                  <pic:blipFill>
                    <a:blip r:embed="rId51"/>
                    <a:stretch>
                      <a:fillRect/>
                    </a:stretch>
                  </pic:blipFill>
                  <pic:spPr>
                    <a:xfrm>
                      <a:off x="0" y="0"/>
                      <a:ext cx="6390640" cy="5495925"/>
                    </a:xfrm>
                    <a:prstGeom prst="rect">
                      <a:avLst/>
                    </a:prstGeom>
                  </pic:spPr>
                </pic:pic>
              </a:graphicData>
            </a:graphic>
          </wp:inline>
        </w:drawing>
      </w:r>
    </w:p>
    <w:p w14:paraId="766F3C9E" w14:textId="76998C87" w:rsidR="00760240" w:rsidRDefault="00760240" w:rsidP="009564DD">
      <w:pPr>
        <w:tabs>
          <w:tab w:val="left" w:pos="2746"/>
        </w:tabs>
        <w:jc w:val="both"/>
        <w:rPr>
          <w:b/>
          <w:bCs/>
          <w:sz w:val="36"/>
          <w:szCs w:val="36"/>
        </w:rPr>
      </w:pPr>
      <w:r>
        <w:rPr>
          <w:b/>
          <w:bCs/>
          <w:sz w:val="36"/>
          <w:szCs w:val="36"/>
        </w:rPr>
        <w:tab/>
      </w:r>
      <w:r w:rsidR="00B46D0C">
        <w:rPr>
          <w:b/>
          <w:bCs/>
          <w:sz w:val="36"/>
          <w:szCs w:val="36"/>
        </w:rPr>
        <w:t>FIGURE:34 PURCHASE HISTORY</w:t>
      </w:r>
    </w:p>
    <w:p w14:paraId="52C1AA0C" w14:textId="233FFAF1" w:rsidR="00B46D0C" w:rsidRDefault="00747989" w:rsidP="009564DD">
      <w:pPr>
        <w:tabs>
          <w:tab w:val="left" w:pos="2746"/>
        </w:tabs>
        <w:jc w:val="both"/>
        <w:rPr>
          <w:sz w:val="36"/>
          <w:szCs w:val="36"/>
        </w:rPr>
      </w:pPr>
      <w:r w:rsidRPr="00747989">
        <w:rPr>
          <w:sz w:val="36"/>
          <w:szCs w:val="36"/>
        </w:rPr>
        <w:t>When viewing the purchase history, the user can view the details of each book by clicking on the book name. The details are displayed as shown in Figure 35.</w:t>
      </w:r>
    </w:p>
    <w:p w14:paraId="6DAE7AD7" w14:textId="77777777" w:rsidR="004C2555" w:rsidRDefault="004C2555" w:rsidP="009564DD">
      <w:pPr>
        <w:tabs>
          <w:tab w:val="left" w:pos="2746"/>
        </w:tabs>
        <w:jc w:val="both"/>
        <w:rPr>
          <w:b/>
          <w:bCs/>
          <w:sz w:val="36"/>
          <w:szCs w:val="36"/>
        </w:rPr>
      </w:pPr>
    </w:p>
    <w:p w14:paraId="20E266D0" w14:textId="4051A62B" w:rsidR="004C2555" w:rsidRDefault="00570439" w:rsidP="00E153C0">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2746"/>
        </w:tabs>
        <w:jc w:val="both"/>
        <w:rPr>
          <w:b/>
          <w:bCs/>
          <w:sz w:val="36"/>
          <w:szCs w:val="36"/>
        </w:rPr>
      </w:pPr>
      <w:r>
        <w:rPr>
          <w:b/>
          <w:bCs/>
          <w:sz w:val="36"/>
          <w:szCs w:val="36"/>
        </w:rPr>
        <w:lastRenderedPageBreak/>
        <w:tab/>
      </w:r>
      <w:r w:rsidR="004C2555" w:rsidRPr="004C2555">
        <w:rPr>
          <w:b/>
          <w:bCs/>
          <w:noProof/>
          <w:sz w:val="36"/>
          <w:szCs w:val="36"/>
        </w:rPr>
        <w:drawing>
          <wp:inline distT="0" distB="0" distL="0" distR="0" wp14:anchorId="5F5E58F9" wp14:editId="2E2E03E4">
            <wp:extent cx="6390640" cy="5670550"/>
            <wp:effectExtent l="0" t="0" r="0" b="0"/>
            <wp:docPr id="55213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34116" name=""/>
                    <pic:cNvPicPr/>
                  </pic:nvPicPr>
                  <pic:blipFill>
                    <a:blip r:embed="rId52"/>
                    <a:stretch>
                      <a:fillRect/>
                    </a:stretch>
                  </pic:blipFill>
                  <pic:spPr>
                    <a:xfrm>
                      <a:off x="0" y="0"/>
                      <a:ext cx="6390640" cy="5670550"/>
                    </a:xfrm>
                    <a:prstGeom prst="rect">
                      <a:avLst/>
                    </a:prstGeom>
                  </pic:spPr>
                </pic:pic>
              </a:graphicData>
            </a:graphic>
          </wp:inline>
        </w:drawing>
      </w:r>
    </w:p>
    <w:p w14:paraId="706EB1AF" w14:textId="59D15BB6" w:rsidR="00570439" w:rsidRDefault="00570439" w:rsidP="009564DD">
      <w:pPr>
        <w:tabs>
          <w:tab w:val="left" w:pos="2746"/>
        </w:tabs>
        <w:jc w:val="both"/>
        <w:rPr>
          <w:b/>
          <w:bCs/>
          <w:sz w:val="36"/>
          <w:szCs w:val="36"/>
        </w:rPr>
      </w:pPr>
      <w:r>
        <w:rPr>
          <w:b/>
          <w:bCs/>
          <w:sz w:val="36"/>
          <w:szCs w:val="36"/>
        </w:rPr>
        <w:tab/>
        <w:t xml:space="preserve">FIGURE:35 </w:t>
      </w:r>
      <w:r w:rsidR="009737CC">
        <w:rPr>
          <w:b/>
          <w:bCs/>
          <w:sz w:val="36"/>
          <w:szCs w:val="36"/>
        </w:rPr>
        <w:t>BOOK DETAILS</w:t>
      </w:r>
    </w:p>
    <w:p w14:paraId="69752D16" w14:textId="1FDA3AA2" w:rsidR="009737CC" w:rsidRDefault="00B546B8" w:rsidP="009564DD">
      <w:pPr>
        <w:tabs>
          <w:tab w:val="left" w:pos="2746"/>
        </w:tabs>
        <w:jc w:val="both"/>
        <w:rPr>
          <w:sz w:val="36"/>
          <w:szCs w:val="36"/>
        </w:rPr>
      </w:pPr>
      <w:r w:rsidRPr="00B546B8">
        <w:rPr>
          <w:sz w:val="36"/>
          <w:szCs w:val="36"/>
        </w:rPr>
        <w:t>Book information can only be changed by the Administrator of the site. All other users can only view the details of the books. The administrator of the site can also “Add Book” or “Remove Book” to/from the Books table. Figure 36 allows a book modification form accessible to the administrator.</w:t>
      </w:r>
    </w:p>
    <w:p w14:paraId="7A1A82E0" w14:textId="2CC269CA" w:rsidR="00E41666" w:rsidRDefault="00E41666" w:rsidP="00E153C0">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2746"/>
        </w:tabs>
        <w:jc w:val="both"/>
        <w:rPr>
          <w:b/>
          <w:bCs/>
          <w:sz w:val="36"/>
          <w:szCs w:val="36"/>
        </w:rPr>
      </w:pPr>
      <w:r w:rsidRPr="00E41666">
        <w:rPr>
          <w:b/>
          <w:bCs/>
          <w:noProof/>
          <w:sz w:val="36"/>
          <w:szCs w:val="36"/>
        </w:rPr>
        <w:lastRenderedPageBreak/>
        <w:drawing>
          <wp:inline distT="0" distB="0" distL="0" distR="0" wp14:anchorId="396128F3" wp14:editId="50D8D7D4">
            <wp:extent cx="6390640" cy="3973195"/>
            <wp:effectExtent l="0" t="0" r="0" b="0"/>
            <wp:docPr id="358495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95329" name=""/>
                    <pic:cNvPicPr/>
                  </pic:nvPicPr>
                  <pic:blipFill>
                    <a:blip r:embed="rId53"/>
                    <a:stretch>
                      <a:fillRect/>
                    </a:stretch>
                  </pic:blipFill>
                  <pic:spPr>
                    <a:xfrm>
                      <a:off x="0" y="0"/>
                      <a:ext cx="6390640" cy="3973195"/>
                    </a:xfrm>
                    <a:prstGeom prst="rect">
                      <a:avLst/>
                    </a:prstGeom>
                  </pic:spPr>
                </pic:pic>
              </a:graphicData>
            </a:graphic>
          </wp:inline>
        </w:drawing>
      </w:r>
    </w:p>
    <w:p w14:paraId="162E7D13" w14:textId="3AD17767" w:rsidR="00E41666" w:rsidRDefault="00E41666" w:rsidP="009564DD">
      <w:pPr>
        <w:tabs>
          <w:tab w:val="left" w:pos="2746"/>
        </w:tabs>
        <w:jc w:val="both"/>
        <w:rPr>
          <w:b/>
          <w:bCs/>
          <w:sz w:val="36"/>
          <w:szCs w:val="36"/>
        </w:rPr>
      </w:pPr>
      <w:r>
        <w:rPr>
          <w:b/>
          <w:bCs/>
          <w:sz w:val="36"/>
          <w:szCs w:val="36"/>
        </w:rPr>
        <w:tab/>
        <w:t xml:space="preserve">FIGURE:36 </w:t>
      </w:r>
      <w:r w:rsidR="00D6494B">
        <w:rPr>
          <w:b/>
          <w:bCs/>
          <w:sz w:val="36"/>
          <w:szCs w:val="36"/>
        </w:rPr>
        <w:t>ADMINISTRATOR MODIFY BOOKS</w:t>
      </w:r>
    </w:p>
    <w:p w14:paraId="44A13CD8" w14:textId="640B0624" w:rsidR="00D6494B" w:rsidRDefault="00365D88" w:rsidP="009564DD">
      <w:pPr>
        <w:tabs>
          <w:tab w:val="left" w:pos="2746"/>
        </w:tabs>
        <w:jc w:val="both"/>
        <w:rPr>
          <w:sz w:val="36"/>
          <w:szCs w:val="36"/>
        </w:rPr>
      </w:pPr>
      <w:r w:rsidRPr="00365D88">
        <w:rPr>
          <w:sz w:val="36"/>
          <w:szCs w:val="36"/>
        </w:rPr>
        <w:t>In order to add a book, the administrator will enter the ISBN of the book. If the ISBN is already present in the Books table, the administrator is asked to enter the quantity of the books.</w:t>
      </w:r>
    </w:p>
    <w:p w14:paraId="7C06E7A0" w14:textId="14BAEA48" w:rsidR="00365D88" w:rsidRDefault="00474750" w:rsidP="00E153C0">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2746"/>
        </w:tabs>
        <w:jc w:val="both"/>
        <w:rPr>
          <w:b/>
          <w:bCs/>
          <w:sz w:val="36"/>
          <w:szCs w:val="36"/>
        </w:rPr>
      </w:pPr>
      <w:r w:rsidRPr="00474750">
        <w:rPr>
          <w:b/>
          <w:bCs/>
          <w:noProof/>
          <w:sz w:val="36"/>
          <w:szCs w:val="36"/>
        </w:rPr>
        <w:lastRenderedPageBreak/>
        <w:drawing>
          <wp:inline distT="0" distB="0" distL="0" distR="0" wp14:anchorId="61BA8AB8" wp14:editId="3D2D3291">
            <wp:extent cx="6390640" cy="5258435"/>
            <wp:effectExtent l="0" t="0" r="0" b="0"/>
            <wp:docPr id="1275235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5635" name=""/>
                    <pic:cNvPicPr/>
                  </pic:nvPicPr>
                  <pic:blipFill>
                    <a:blip r:embed="rId54"/>
                    <a:stretch>
                      <a:fillRect/>
                    </a:stretch>
                  </pic:blipFill>
                  <pic:spPr>
                    <a:xfrm>
                      <a:off x="0" y="0"/>
                      <a:ext cx="6390640" cy="5258435"/>
                    </a:xfrm>
                    <a:prstGeom prst="rect">
                      <a:avLst/>
                    </a:prstGeom>
                  </pic:spPr>
                </pic:pic>
              </a:graphicData>
            </a:graphic>
          </wp:inline>
        </w:drawing>
      </w:r>
    </w:p>
    <w:p w14:paraId="4DE635ED" w14:textId="02ED79DF" w:rsidR="00474750" w:rsidRDefault="00474750" w:rsidP="009564DD">
      <w:pPr>
        <w:tabs>
          <w:tab w:val="left" w:pos="2746"/>
        </w:tabs>
        <w:jc w:val="both"/>
        <w:rPr>
          <w:b/>
          <w:bCs/>
          <w:sz w:val="36"/>
          <w:szCs w:val="36"/>
        </w:rPr>
      </w:pPr>
      <w:r>
        <w:rPr>
          <w:b/>
          <w:bCs/>
          <w:sz w:val="36"/>
          <w:szCs w:val="36"/>
        </w:rPr>
        <w:tab/>
        <w:t>FI</w:t>
      </w:r>
      <w:r w:rsidR="00D50269">
        <w:rPr>
          <w:b/>
          <w:bCs/>
          <w:sz w:val="36"/>
          <w:szCs w:val="36"/>
        </w:rPr>
        <w:t>GURE:37 DETAILES ABOUT NEW BOOK</w:t>
      </w:r>
    </w:p>
    <w:p w14:paraId="38EC9649" w14:textId="5AB88FBF" w:rsidR="00D50269" w:rsidRDefault="003B38F9" w:rsidP="009564DD">
      <w:pPr>
        <w:tabs>
          <w:tab w:val="left" w:pos="2746"/>
        </w:tabs>
        <w:jc w:val="both"/>
        <w:rPr>
          <w:sz w:val="36"/>
          <w:szCs w:val="36"/>
        </w:rPr>
      </w:pPr>
      <w:r w:rsidRPr="003B38F9">
        <w:rPr>
          <w:sz w:val="36"/>
          <w:szCs w:val="36"/>
        </w:rPr>
        <w:t>If the entered ISBN book is not present in the Inventory, the administrator is asked to enter the details about the book as shown in Figure 38 to add the book to the inventory.</w:t>
      </w:r>
    </w:p>
    <w:p w14:paraId="3A335C9B" w14:textId="3F03C3C1" w:rsidR="003B38F9" w:rsidRDefault="00FE4B3C" w:rsidP="009564DD">
      <w:pPr>
        <w:tabs>
          <w:tab w:val="left" w:pos="2746"/>
        </w:tabs>
        <w:jc w:val="both"/>
        <w:rPr>
          <w:sz w:val="36"/>
          <w:szCs w:val="36"/>
        </w:rPr>
      </w:pPr>
      <w:r w:rsidRPr="00310857">
        <w:rPr>
          <w:sz w:val="36"/>
          <w:szCs w:val="36"/>
        </w:rPr>
        <w:t>Figure 3</w:t>
      </w:r>
      <w:r w:rsidR="00310857" w:rsidRPr="00310857">
        <w:rPr>
          <w:sz w:val="36"/>
          <w:szCs w:val="36"/>
        </w:rPr>
        <w:t>8</w:t>
      </w:r>
      <w:r w:rsidRPr="00310857">
        <w:rPr>
          <w:sz w:val="36"/>
          <w:szCs w:val="36"/>
        </w:rPr>
        <w:t xml:space="preserve"> shows the updated inventory after the book details in Figure 38 are entered. Figure 3</w:t>
      </w:r>
      <w:r w:rsidR="00310857" w:rsidRPr="00310857">
        <w:rPr>
          <w:sz w:val="36"/>
          <w:szCs w:val="36"/>
        </w:rPr>
        <w:t>7</w:t>
      </w:r>
      <w:r w:rsidRPr="00310857">
        <w:rPr>
          <w:sz w:val="36"/>
          <w:szCs w:val="36"/>
        </w:rPr>
        <w:t xml:space="preserve"> Updated Inventory</w:t>
      </w:r>
      <w:r w:rsidR="003337CF">
        <w:rPr>
          <w:sz w:val="36"/>
          <w:szCs w:val="36"/>
        </w:rPr>
        <w:t>.</w:t>
      </w:r>
    </w:p>
    <w:p w14:paraId="68568787" w14:textId="6DC0171C" w:rsidR="003337CF" w:rsidRDefault="003337CF" w:rsidP="00E153C0">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2746"/>
        </w:tabs>
        <w:jc w:val="both"/>
        <w:rPr>
          <w:b/>
          <w:bCs/>
          <w:sz w:val="36"/>
          <w:szCs w:val="36"/>
        </w:rPr>
      </w:pPr>
      <w:r w:rsidRPr="003337CF">
        <w:rPr>
          <w:b/>
          <w:bCs/>
          <w:noProof/>
          <w:sz w:val="36"/>
          <w:szCs w:val="36"/>
        </w:rPr>
        <w:lastRenderedPageBreak/>
        <w:drawing>
          <wp:inline distT="0" distB="0" distL="0" distR="0" wp14:anchorId="7D437AB7" wp14:editId="70C9E97D">
            <wp:extent cx="6390640" cy="5450205"/>
            <wp:effectExtent l="0" t="0" r="0" b="0"/>
            <wp:docPr id="1452888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88098" name=""/>
                    <pic:cNvPicPr/>
                  </pic:nvPicPr>
                  <pic:blipFill>
                    <a:blip r:embed="rId55"/>
                    <a:stretch>
                      <a:fillRect/>
                    </a:stretch>
                  </pic:blipFill>
                  <pic:spPr>
                    <a:xfrm>
                      <a:off x="0" y="0"/>
                      <a:ext cx="6390640" cy="5450205"/>
                    </a:xfrm>
                    <a:prstGeom prst="rect">
                      <a:avLst/>
                    </a:prstGeom>
                  </pic:spPr>
                </pic:pic>
              </a:graphicData>
            </a:graphic>
          </wp:inline>
        </w:drawing>
      </w:r>
    </w:p>
    <w:p w14:paraId="1D684D58" w14:textId="062F0BB9" w:rsidR="003337CF" w:rsidRDefault="003F31C6" w:rsidP="009564DD">
      <w:pPr>
        <w:tabs>
          <w:tab w:val="left" w:pos="2746"/>
        </w:tabs>
        <w:jc w:val="both"/>
        <w:rPr>
          <w:b/>
          <w:bCs/>
          <w:sz w:val="36"/>
          <w:szCs w:val="36"/>
        </w:rPr>
      </w:pPr>
      <w:r>
        <w:rPr>
          <w:b/>
          <w:bCs/>
          <w:sz w:val="36"/>
          <w:szCs w:val="36"/>
        </w:rPr>
        <w:tab/>
        <w:t>FIGURE:38 UPDATED INVENTORY</w:t>
      </w:r>
    </w:p>
    <w:p w14:paraId="4265FBD6" w14:textId="4B7FB667" w:rsidR="003F31C6" w:rsidRDefault="00016DD1" w:rsidP="009564DD">
      <w:pPr>
        <w:tabs>
          <w:tab w:val="left" w:pos="2746"/>
        </w:tabs>
        <w:jc w:val="both"/>
        <w:rPr>
          <w:sz w:val="36"/>
          <w:szCs w:val="36"/>
        </w:rPr>
      </w:pPr>
      <w:r w:rsidRPr="00016DD1">
        <w:rPr>
          <w:sz w:val="36"/>
          <w:szCs w:val="36"/>
        </w:rPr>
        <w:t xml:space="preserve">When a user logs off the website, the items in their Shopping Cart are cleared. When the user enters a password during the registration, it is encrypted before it is stored in the database. It is a one-way encryption and the original form cannot be retrieved again. Similar encryption method is used for Credit Card Number. Suppose there are only three “Programming C#” books available in the store. One user adds all of them to the shopping cart, and by the time he chooses other books and places the order, another user has already placed an order for two of those books. In that case, the first user comes to know about this at the time of placing the order and he is directed to the shopping cart to make the appropriate changes. As </w:t>
      </w:r>
      <w:r w:rsidRPr="00016DD1">
        <w:rPr>
          <w:sz w:val="36"/>
          <w:szCs w:val="36"/>
        </w:rPr>
        <w:lastRenderedPageBreak/>
        <w:t>explained earlier, the user need not be logged in to add books to the shopping cart. When the user adds books without logging in, a GUID (Globally Unique Identifier) is obtained from the system and stored in Session["loginid”] variable. This GUID is stored in the shopping_cart_items table along with the selected books by the user. If the user logs in, the GUID in the table is replaced with the actual UserID of the user. Session variables are used to transfer data from one page to another. As soon as the user closes the window, the session variables are cleared.</w:t>
      </w:r>
    </w:p>
    <w:p w14:paraId="0A8DCA30" w14:textId="77777777" w:rsidR="00CA2E4E" w:rsidRPr="00E153C0" w:rsidRDefault="00CA2E4E" w:rsidP="009564DD">
      <w:pPr>
        <w:tabs>
          <w:tab w:val="left" w:pos="2746"/>
        </w:tabs>
        <w:jc w:val="both"/>
        <w:rPr>
          <w:b/>
          <w:bCs/>
          <w:color w:val="FF0000"/>
          <w:u w:val="single"/>
        </w:rPr>
      </w:pPr>
      <w:r w:rsidRPr="00E153C0">
        <w:rPr>
          <w:b/>
          <w:bCs/>
          <w:color w:val="FF0000"/>
          <w:sz w:val="40"/>
          <w:szCs w:val="40"/>
          <w:u w:val="single"/>
        </w:rPr>
        <w:t>8.8. Transactions</w:t>
      </w:r>
    </w:p>
    <w:p w14:paraId="5EF88185" w14:textId="7359EE12" w:rsidR="00016DD1" w:rsidRDefault="00CA2E4E" w:rsidP="009564DD">
      <w:pPr>
        <w:tabs>
          <w:tab w:val="left" w:pos="2746"/>
        </w:tabs>
        <w:jc w:val="both"/>
        <w:rPr>
          <w:sz w:val="36"/>
          <w:szCs w:val="36"/>
        </w:rPr>
      </w:pPr>
      <w:r>
        <w:t xml:space="preserve"> </w:t>
      </w:r>
      <w:r w:rsidRPr="00CA2E4E">
        <w:rPr>
          <w:sz w:val="36"/>
          <w:szCs w:val="36"/>
        </w:rPr>
        <w:t>in the Application A transaction is a group of database commands that are treated as a single unit. Transaction must pass what is known as the ACID test</w:t>
      </w:r>
      <w:r>
        <w:rPr>
          <w:sz w:val="36"/>
          <w:szCs w:val="36"/>
        </w:rPr>
        <w:t>:</w:t>
      </w:r>
    </w:p>
    <w:p w14:paraId="4BC6DD9A" w14:textId="2B6A9A9A" w:rsidR="00557D2B" w:rsidRDefault="00557D2B" w:rsidP="009564DD">
      <w:pPr>
        <w:tabs>
          <w:tab w:val="left" w:pos="2746"/>
        </w:tabs>
        <w:jc w:val="both"/>
        <w:rPr>
          <w:sz w:val="36"/>
          <w:szCs w:val="36"/>
        </w:rPr>
      </w:pPr>
      <w:r w:rsidRPr="00557D2B">
        <w:rPr>
          <w:b/>
          <w:bCs/>
          <w:sz w:val="36"/>
          <w:szCs w:val="36"/>
        </w:rPr>
        <w:t>Atomic:</w:t>
      </w:r>
      <w:r w:rsidRPr="00557D2B">
        <w:rPr>
          <w:sz w:val="36"/>
          <w:szCs w:val="36"/>
        </w:rPr>
        <w:t xml:space="preserve"> All operations in the transaction are executed properly or none. In other words, they make up a single unit of work. For example, if a customer moves and a transaction is used to reflect that change in the database, all parts of the address (street, city, state, etc) must be changed as an atomic action, rather than changing street, then city, then state, and so on.</w:t>
      </w:r>
    </w:p>
    <w:p w14:paraId="13BBC2F7" w14:textId="77777777" w:rsidR="00132478" w:rsidRPr="007809DA" w:rsidRDefault="00132478" w:rsidP="009564DD">
      <w:pPr>
        <w:tabs>
          <w:tab w:val="left" w:pos="2746"/>
        </w:tabs>
        <w:jc w:val="both"/>
        <w:rPr>
          <w:sz w:val="36"/>
          <w:szCs w:val="36"/>
        </w:rPr>
      </w:pPr>
      <w:r w:rsidRPr="007809DA">
        <w:rPr>
          <w:b/>
          <w:bCs/>
          <w:sz w:val="36"/>
          <w:szCs w:val="36"/>
        </w:rPr>
        <w:t>Consistent:</w:t>
      </w:r>
      <w:r w:rsidRPr="007809DA">
        <w:rPr>
          <w:sz w:val="36"/>
          <w:szCs w:val="36"/>
        </w:rPr>
        <w:t xml:space="preserve"> The execution of a single transaction preserves the consistency of the database. All the relationships between data in a database are maintained correctly. For example, if customer information uses a tax rate from a state tax table, the state entered for the customer must exist in the state tax table.</w:t>
      </w:r>
    </w:p>
    <w:p w14:paraId="39B3FBC0" w14:textId="77777777" w:rsidR="00132478" w:rsidRPr="007809DA" w:rsidRDefault="00132478" w:rsidP="009564DD">
      <w:pPr>
        <w:tabs>
          <w:tab w:val="left" w:pos="2746"/>
        </w:tabs>
        <w:jc w:val="both"/>
        <w:rPr>
          <w:sz w:val="36"/>
          <w:szCs w:val="36"/>
        </w:rPr>
      </w:pPr>
      <w:r w:rsidRPr="007809DA">
        <w:rPr>
          <w:b/>
          <w:bCs/>
          <w:sz w:val="36"/>
          <w:szCs w:val="36"/>
        </w:rPr>
        <w:t xml:space="preserve"> Isolation:</w:t>
      </w:r>
      <w:r w:rsidRPr="007809DA">
        <w:rPr>
          <w:sz w:val="36"/>
          <w:szCs w:val="36"/>
        </w:rPr>
        <w:t xml:space="preserve"> Each transaction is unaware of the other transactions occurring concurrently. Changes made by other clients cannot affect the current changes. For example, if two data entry operators try to make a change to the same customer at the same time, one of two things occurs: either one operator's changes are accepted and the </w:t>
      </w:r>
      <w:r w:rsidRPr="007809DA">
        <w:rPr>
          <w:sz w:val="36"/>
          <w:szCs w:val="36"/>
        </w:rPr>
        <w:lastRenderedPageBreak/>
        <w:t>other is notified that the changes were not made, or both operators are notified that their changes were not made. In either case, the customer data is not left in an indeterminate state.</w:t>
      </w:r>
    </w:p>
    <w:p w14:paraId="1BCE7945" w14:textId="77777777" w:rsidR="00132478" w:rsidRPr="007809DA" w:rsidRDefault="00132478" w:rsidP="009564DD">
      <w:pPr>
        <w:tabs>
          <w:tab w:val="left" w:pos="2746"/>
        </w:tabs>
        <w:jc w:val="both"/>
        <w:rPr>
          <w:sz w:val="36"/>
          <w:szCs w:val="36"/>
        </w:rPr>
      </w:pPr>
      <w:r w:rsidRPr="007809DA">
        <w:rPr>
          <w:b/>
          <w:bCs/>
          <w:sz w:val="36"/>
          <w:szCs w:val="36"/>
        </w:rPr>
        <w:t xml:space="preserve"> Durability:</w:t>
      </w:r>
      <w:r w:rsidRPr="007809DA">
        <w:rPr>
          <w:sz w:val="36"/>
          <w:szCs w:val="36"/>
        </w:rPr>
        <w:t xml:space="preserve"> Changes the transaction has performed persist in the database. Once a change is made, it is permanent. If a system error or power failure occurs before a set of commands is complete, those commands are undone and the data is restored to its original state once the system begins running again.</w:t>
      </w:r>
    </w:p>
    <w:p w14:paraId="6B3A3479" w14:textId="77777777" w:rsidR="00132478" w:rsidRPr="007809DA" w:rsidRDefault="00132478" w:rsidP="009564DD">
      <w:pPr>
        <w:tabs>
          <w:tab w:val="left" w:pos="2746"/>
        </w:tabs>
        <w:jc w:val="both"/>
        <w:rPr>
          <w:sz w:val="36"/>
          <w:szCs w:val="36"/>
        </w:rPr>
      </w:pPr>
      <w:r w:rsidRPr="007809DA">
        <w:rPr>
          <w:sz w:val="36"/>
          <w:szCs w:val="36"/>
        </w:rPr>
        <w:t xml:space="preserve"> Transaction processing is particularly important for Web applications that use data access, since Web applications are distributed among many different clients. In a Web application, databases are a shared resource, and having many different clients distributed over a wide area can present these key problems: </w:t>
      </w:r>
    </w:p>
    <w:p w14:paraId="085FF1D6" w14:textId="77777777" w:rsidR="00132478" w:rsidRPr="007809DA" w:rsidRDefault="00132478" w:rsidP="009564DD">
      <w:pPr>
        <w:tabs>
          <w:tab w:val="left" w:pos="2746"/>
        </w:tabs>
        <w:jc w:val="both"/>
        <w:rPr>
          <w:sz w:val="36"/>
          <w:szCs w:val="36"/>
        </w:rPr>
      </w:pPr>
      <w:r w:rsidRPr="007809DA">
        <w:rPr>
          <w:sz w:val="36"/>
          <w:szCs w:val="36"/>
        </w:rPr>
        <w:t>• Contention for resources. Several clients might try to change the same record at the same time. This problem gets worse the more clients you have.</w:t>
      </w:r>
    </w:p>
    <w:p w14:paraId="5792D79C" w14:textId="77777777" w:rsidR="00132478" w:rsidRPr="007809DA" w:rsidRDefault="00132478" w:rsidP="009564DD">
      <w:pPr>
        <w:tabs>
          <w:tab w:val="left" w:pos="2746"/>
        </w:tabs>
        <w:jc w:val="both"/>
        <w:rPr>
          <w:sz w:val="36"/>
          <w:szCs w:val="36"/>
        </w:rPr>
      </w:pPr>
      <w:r w:rsidRPr="007809DA">
        <w:rPr>
          <w:sz w:val="36"/>
          <w:szCs w:val="36"/>
        </w:rPr>
        <w:t xml:space="preserve"> • Unexpected failures. The Internet is not the most reliable network, even if your Web application and Web server are 100 percent reliable. Clients can be unexpectedly disconnected by their service providers, by their modems, or by power failures. </w:t>
      </w:r>
    </w:p>
    <w:p w14:paraId="06D92FC5" w14:textId="77777777" w:rsidR="00132478" w:rsidRPr="007809DA" w:rsidRDefault="00132478" w:rsidP="009564DD">
      <w:pPr>
        <w:tabs>
          <w:tab w:val="left" w:pos="2746"/>
        </w:tabs>
        <w:jc w:val="both"/>
        <w:rPr>
          <w:sz w:val="36"/>
          <w:szCs w:val="36"/>
        </w:rPr>
      </w:pPr>
      <w:r w:rsidRPr="007809DA">
        <w:rPr>
          <w:sz w:val="36"/>
          <w:szCs w:val="36"/>
        </w:rPr>
        <w:t xml:space="preserve">• Web application life cycle. Web applications do not follow the same life cycle as Windows applications—Web forms live for only an instant, and a client can leave your application at any point by simply typing a new address in their browser. </w:t>
      </w:r>
    </w:p>
    <w:p w14:paraId="09221C01" w14:textId="77777777" w:rsidR="00132478" w:rsidRPr="007809DA" w:rsidRDefault="00132478" w:rsidP="009564DD">
      <w:pPr>
        <w:tabs>
          <w:tab w:val="left" w:pos="2746"/>
        </w:tabs>
        <w:jc w:val="both"/>
        <w:rPr>
          <w:sz w:val="36"/>
          <w:szCs w:val="36"/>
        </w:rPr>
      </w:pPr>
      <w:r w:rsidRPr="007809DA">
        <w:rPr>
          <w:sz w:val="36"/>
          <w:szCs w:val="36"/>
        </w:rPr>
        <w:t xml:space="preserve"> Transaction processing follows these steps:</w:t>
      </w:r>
    </w:p>
    <w:p w14:paraId="1767A4ED" w14:textId="77777777" w:rsidR="00132478" w:rsidRPr="007809DA" w:rsidRDefault="00132478" w:rsidP="009564DD">
      <w:pPr>
        <w:tabs>
          <w:tab w:val="left" w:pos="2746"/>
        </w:tabs>
        <w:jc w:val="both"/>
        <w:rPr>
          <w:sz w:val="36"/>
          <w:szCs w:val="36"/>
        </w:rPr>
      </w:pPr>
      <w:r w:rsidRPr="007809DA">
        <w:rPr>
          <w:sz w:val="36"/>
          <w:szCs w:val="36"/>
        </w:rPr>
        <w:t xml:space="preserve"> 1. Begin a transaction.</w:t>
      </w:r>
    </w:p>
    <w:p w14:paraId="635322F0" w14:textId="77777777" w:rsidR="00132478" w:rsidRPr="007809DA" w:rsidRDefault="00132478" w:rsidP="009564DD">
      <w:pPr>
        <w:tabs>
          <w:tab w:val="left" w:pos="2746"/>
        </w:tabs>
        <w:jc w:val="both"/>
        <w:rPr>
          <w:sz w:val="36"/>
          <w:szCs w:val="36"/>
        </w:rPr>
      </w:pPr>
      <w:r w:rsidRPr="007809DA">
        <w:rPr>
          <w:sz w:val="36"/>
          <w:szCs w:val="36"/>
        </w:rPr>
        <w:t xml:space="preserve"> 2. Process database commands. </w:t>
      </w:r>
    </w:p>
    <w:p w14:paraId="75467C2D" w14:textId="77777777" w:rsidR="00132478" w:rsidRPr="007809DA" w:rsidRDefault="00132478" w:rsidP="009564DD">
      <w:pPr>
        <w:tabs>
          <w:tab w:val="left" w:pos="2746"/>
        </w:tabs>
        <w:jc w:val="both"/>
        <w:rPr>
          <w:sz w:val="36"/>
          <w:szCs w:val="36"/>
        </w:rPr>
      </w:pPr>
      <w:r w:rsidRPr="007809DA">
        <w:rPr>
          <w:sz w:val="36"/>
          <w:szCs w:val="36"/>
        </w:rPr>
        <w:t>3. Check for errors.</w:t>
      </w:r>
    </w:p>
    <w:p w14:paraId="7E90A1A9" w14:textId="77777777" w:rsidR="007809DA" w:rsidRPr="007809DA" w:rsidRDefault="00132478" w:rsidP="009564DD">
      <w:pPr>
        <w:tabs>
          <w:tab w:val="left" w:pos="2746"/>
        </w:tabs>
        <w:jc w:val="both"/>
        <w:rPr>
          <w:sz w:val="36"/>
          <w:szCs w:val="36"/>
        </w:rPr>
      </w:pPr>
      <w:r w:rsidRPr="007809DA">
        <w:rPr>
          <w:sz w:val="36"/>
          <w:szCs w:val="36"/>
        </w:rPr>
        <w:lastRenderedPageBreak/>
        <w:t xml:space="preserve"> 4. If errors occurred, restore the database to its state at the beginning of the transaction. If no errors occurred, commit the transaction to the database. </w:t>
      </w:r>
    </w:p>
    <w:p w14:paraId="6C631F9F" w14:textId="77777777" w:rsidR="007809DA" w:rsidRPr="007809DA" w:rsidRDefault="00132478" w:rsidP="009564DD">
      <w:pPr>
        <w:tabs>
          <w:tab w:val="left" w:pos="2746"/>
        </w:tabs>
        <w:jc w:val="both"/>
        <w:rPr>
          <w:sz w:val="36"/>
          <w:szCs w:val="36"/>
        </w:rPr>
      </w:pPr>
      <w:r w:rsidRPr="007809DA">
        <w:rPr>
          <w:sz w:val="36"/>
          <w:szCs w:val="36"/>
        </w:rPr>
        <w:t xml:space="preserve">Suppose two users try to add the same book to the shopping cart and try to place an order at the exact same time. An update should be done to the Books table after the order is placed, but if only the latest transaction is noted down, the book quantity will differ in the real world. </w:t>
      </w:r>
    </w:p>
    <w:p w14:paraId="55E8C6EE" w14:textId="77777777" w:rsidR="007809DA" w:rsidRPr="007809DA" w:rsidRDefault="00132478" w:rsidP="009564DD">
      <w:pPr>
        <w:tabs>
          <w:tab w:val="left" w:pos="2746"/>
        </w:tabs>
        <w:jc w:val="both"/>
        <w:rPr>
          <w:sz w:val="36"/>
          <w:szCs w:val="36"/>
        </w:rPr>
      </w:pPr>
      <w:r w:rsidRPr="007809DA">
        <w:rPr>
          <w:sz w:val="36"/>
          <w:szCs w:val="36"/>
        </w:rPr>
        <w:t>This situation has to be handled as in a “Transaction”. As detailed earlier, a transaction is an operation or set of operations that succeeds or fails as a logical unit. That is, either both the updates are not done, or both the updates are done consecutively. Transactions are normally managed by declaring boundaries around a set of operations. Operations that execute in the context of the transaction boundary then succeed or fail as a unit.</w:t>
      </w:r>
    </w:p>
    <w:p w14:paraId="329F6FEC" w14:textId="77777777" w:rsidR="00571BA3" w:rsidRDefault="00132478" w:rsidP="009564DD">
      <w:pPr>
        <w:tabs>
          <w:tab w:val="left" w:pos="2746"/>
        </w:tabs>
        <w:jc w:val="both"/>
        <w:rPr>
          <w:sz w:val="36"/>
          <w:szCs w:val="36"/>
        </w:rPr>
      </w:pPr>
      <w:r w:rsidRPr="007809DA">
        <w:rPr>
          <w:color w:val="2E74B5" w:themeColor="accent5" w:themeShade="BF"/>
          <w:sz w:val="36"/>
          <w:szCs w:val="36"/>
        </w:rPr>
        <w:t xml:space="preserve"> For ASP.NET,</w:t>
      </w:r>
      <w:r w:rsidRPr="007809DA">
        <w:rPr>
          <w:sz w:val="36"/>
          <w:szCs w:val="36"/>
        </w:rPr>
        <w:t xml:space="preserve"> the transaction boundary is the execution of a single request to a page, which might contain nested components that participate in the same transaction. While the page is executing, if an operation on the page itself or a nested component in the same transaction fails, it can call ContextUtil.SetAbort. This is then picked up by the current transaction context, the entire transaction fails, and any operations that were already completed are undone. If nothing fails, the transaction is committed. ASP.NET support for transactions consists of the ability to allow pages to participate in ongoing Microsoft .NET Framework transactions. Transaction support is exposed via an @Transaction directive that indicates the desired level of support:</w:t>
      </w:r>
    </w:p>
    <w:p w14:paraId="0590E1AB" w14:textId="50C733FE" w:rsidR="003C5901" w:rsidRDefault="003C5901" w:rsidP="009564DD">
      <w:pPr>
        <w:tabs>
          <w:tab w:val="left" w:pos="2746"/>
        </w:tabs>
        <w:jc w:val="both"/>
        <w:rPr>
          <w:sz w:val="36"/>
          <w:szCs w:val="36"/>
        </w:rPr>
      </w:pPr>
      <w:r w:rsidRPr="003C5901">
        <w:rPr>
          <w:noProof/>
          <w:sz w:val="36"/>
          <w:szCs w:val="36"/>
        </w:rPr>
        <w:drawing>
          <wp:inline distT="0" distB="0" distL="0" distR="0" wp14:anchorId="05228772" wp14:editId="18B2D0AC">
            <wp:extent cx="2771775" cy="200025"/>
            <wp:effectExtent l="0" t="0" r="9525" b="9525"/>
            <wp:docPr id="1853200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00847" name=""/>
                    <pic:cNvPicPr/>
                  </pic:nvPicPr>
                  <pic:blipFill>
                    <a:blip r:embed="rId56"/>
                    <a:stretch>
                      <a:fillRect/>
                    </a:stretch>
                  </pic:blipFill>
                  <pic:spPr>
                    <a:xfrm>
                      <a:off x="0" y="0"/>
                      <a:ext cx="2771775" cy="200025"/>
                    </a:xfrm>
                    <a:prstGeom prst="rect">
                      <a:avLst/>
                    </a:prstGeom>
                  </pic:spPr>
                </pic:pic>
              </a:graphicData>
            </a:graphic>
          </wp:inline>
        </w:drawing>
      </w:r>
    </w:p>
    <w:p w14:paraId="55C6D31B" w14:textId="33648718" w:rsidR="007809DA" w:rsidRPr="007809DA" w:rsidRDefault="00132478" w:rsidP="009564DD">
      <w:pPr>
        <w:tabs>
          <w:tab w:val="left" w:pos="2746"/>
        </w:tabs>
        <w:jc w:val="both"/>
        <w:rPr>
          <w:sz w:val="36"/>
          <w:szCs w:val="36"/>
        </w:rPr>
      </w:pPr>
      <w:r w:rsidRPr="007809DA">
        <w:rPr>
          <w:sz w:val="36"/>
          <w:szCs w:val="36"/>
        </w:rPr>
        <w:t xml:space="preserve"> </w:t>
      </w:r>
    </w:p>
    <w:p w14:paraId="0C632F6B" w14:textId="4B3385AF" w:rsidR="00557D2B" w:rsidRDefault="00132478" w:rsidP="009564DD">
      <w:pPr>
        <w:tabs>
          <w:tab w:val="left" w:pos="2746"/>
        </w:tabs>
        <w:jc w:val="both"/>
        <w:rPr>
          <w:sz w:val="36"/>
          <w:szCs w:val="36"/>
        </w:rPr>
      </w:pPr>
      <w:r w:rsidRPr="007809DA">
        <w:rPr>
          <w:sz w:val="36"/>
          <w:szCs w:val="36"/>
        </w:rPr>
        <w:lastRenderedPageBreak/>
        <w:t xml:space="preserve"> Table 2 defines the supported transaction attributes. The absence of a transaction directive is the same as an explicit directive to "Disab</w:t>
      </w:r>
      <w:r w:rsidR="007D4C2D">
        <w:rPr>
          <w:sz w:val="36"/>
          <w:szCs w:val="36"/>
        </w:rPr>
        <w:t>led”</w:t>
      </w:r>
    </w:p>
    <w:p w14:paraId="15DBDBA3" w14:textId="1109096C" w:rsidR="007D4C2D" w:rsidRDefault="0091235E" w:rsidP="009564DD">
      <w:pPr>
        <w:tabs>
          <w:tab w:val="left" w:pos="2746"/>
        </w:tabs>
        <w:jc w:val="both"/>
        <w:rPr>
          <w:sz w:val="36"/>
          <w:szCs w:val="36"/>
        </w:rPr>
      </w:pPr>
      <w:r w:rsidRPr="0091235E">
        <w:rPr>
          <w:noProof/>
          <w:sz w:val="36"/>
          <w:szCs w:val="36"/>
        </w:rPr>
        <w:drawing>
          <wp:inline distT="0" distB="0" distL="0" distR="0" wp14:anchorId="22BB1E92" wp14:editId="1707E7F4">
            <wp:extent cx="6390640" cy="4722495"/>
            <wp:effectExtent l="0" t="0" r="0" b="0"/>
            <wp:docPr id="1086484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84823" name=""/>
                    <pic:cNvPicPr/>
                  </pic:nvPicPr>
                  <pic:blipFill>
                    <a:blip r:embed="rId57"/>
                    <a:stretch>
                      <a:fillRect/>
                    </a:stretch>
                  </pic:blipFill>
                  <pic:spPr>
                    <a:xfrm>
                      <a:off x="0" y="0"/>
                      <a:ext cx="6390640" cy="4722495"/>
                    </a:xfrm>
                    <a:prstGeom prst="rect">
                      <a:avLst/>
                    </a:prstGeom>
                  </pic:spPr>
                </pic:pic>
              </a:graphicData>
            </a:graphic>
          </wp:inline>
        </w:drawing>
      </w:r>
    </w:p>
    <w:p w14:paraId="674B4CB1" w14:textId="78DD357F" w:rsidR="006B5019" w:rsidRPr="006B5019" w:rsidRDefault="006B5019" w:rsidP="009564DD">
      <w:pPr>
        <w:tabs>
          <w:tab w:val="left" w:pos="2746"/>
        </w:tabs>
        <w:jc w:val="both"/>
        <w:rPr>
          <w:sz w:val="36"/>
          <w:szCs w:val="36"/>
        </w:rPr>
      </w:pPr>
      <w:r w:rsidRPr="006B5019">
        <w:rPr>
          <w:sz w:val="36"/>
          <w:szCs w:val="36"/>
        </w:rPr>
        <w:t>A transaction can be explicitly committed or aborted using static methods of the System.</w:t>
      </w:r>
      <w:r>
        <w:rPr>
          <w:sz w:val="36"/>
          <w:szCs w:val="36"/>
        </w:rPr>
        <w:t xml:space="preserve"> </w:t>
      </w:r>
      <w:r w:rsidRPr="006B5019">
        <w:rPr>
          <w:sz w:val="36"/>
          <w:szCs w:val="36"/>
        </w:rPr>
        <w:t>Enterprise</w:t>
      </w:r>
      <w:r>
        <w:rPr>
          <w:sz w:val="36"/>
          <w:szCs w:val="36"/>
        </w:rPr>
        <w:t xml:space="preserve"> </w:t>
      </w:r>
      <w:r w:rsidRPr="006B5019">
        <w:rPr>
          <w:sz w:val="36"/>
          <w:szCs w:val="36"/>
        </w:rPr>
        <w:t>Services.ContextUtil class. You can explicitly call the SetComplete or SetAbort method to commit or abort an ongoing transaction.</w:t>
      </w:r>
    </w:p>
    <w:p w14:paraId="307FE44C" w14:textId="13DB835D" w:rsidR="006B5019" w:rsidRDefault="006B5019" w:rsidP="009564DD">
      <w:pPr>
        <w:tabs>
          <w:tab w:val="left" w:pos="2746"/>
        </w:tabs>
        <w:jc w:val="both"/>
        <w:rPr>
          <w:sz w:val="36"/>
          <w:szCs w:val="36"/>
        </w:rPr>
      </w:pPr>
      <w:r w:rsidRPr="006B5019">
        <w:rPr>
          <w:sz w:val="36"/>
          <w:szCs w:val="36"/>
        </w:rPr>
        <w:t xml:space="preserve"> A transaction will commit or abort at the end of the page's lifetime depending on whether SetComplete or SetAbort was called last, provided there is no other object to join the same transaction.</w:t>
      </w:r>
    </w:p>
    <w:p w14:paraId="7578E573" w14:textId="77777777" w:rsidR="006F214F" w:rsidRDefault="006F214F" w:rsidP="009564DD">
      <w:pPr>
        <w:tabs>
          <w:tab w:val="left" w:pos="2746"/>
        </w:tabs>
        <w:jc w:val="both"/>
        <w:rPr>
          <w:sz w:val="36"/>
          <w:szCs w:val="36"/>
        </w:rPr>
      </w:pPr>
    </w:p>
    <w:p w14:paraId="4A42FDFA" w14:textId="77777777" w:rsidR="006F214F" w:rsidRDefault="006F214F" w:rsidP="009564DD">
      <w:pPr>
        <w:tabs>
          <w:tab w:val="left" w:pos="2746"/>
        </w:tabs>
        <w:jc w:val="both"/>
        <w:rPr>
          <w:sz w:val="36"/>
          <w:szCs w:val="36"/>
        </w:rPr>
      </w:pPr>
    </w:p>
    <w:p w14:paraId="7DB9D704" w14:textId="77777777" w:rsidR="006F214F" w:rsidRDefault="006F214F" w:rsidP="009564DD">
      <w:pPr>
        <w:tabs>
          <w:tab w:val="left" w:pos="2746"/>
        </w:tabs>
        <w:jc w:val="both"/>
        <w:rPr>
          <w:sz w:val="36"/>
          <w:szCs w:val="36"/>
        </w:rPr>
      </w:pPr>
    </w:p>
    <w:p w14:paraId="05B20A1E" w14:textId="08A0677C" w:rsidR="00F26E29" w:rsidRPr="003E23CC" w:rsidRDefault="00F26E29" w:rsidP="009564DD">
      <w:pPr>
        <w:tabs>
          <w:tab w:val="left" w:pos="2746"/>
        </w:tabs>
        <w:ind w:left="360"/>
        <w:jc w:val="both"/>
        <w:rPr>
          <w:color w:val="FF0000"/>
          <w:u w:val="single"/>
        </w:rPr>
      </w:pPr>
      <w:r w:rsidRPr="003E23CC">
        <w:rPr>
          <w:b/>
          <w:bCs/>
          <w:color w:val="FF0000"/>
          <w:sz w:val="44"/>
          <w:szCs w:val="44"/>
          <w:u w:val="single"/>
        </w:rPr>
        <w:lastRenderedPageBreak/>
        <w:t>9.Limitations and Future Development</w:t>
      </w:r>
      <w:r w:rsidRPr="003E23CC">
        <w:rPr>
          <w:color w:val="FF0000"/>
          <w:u w:val="single"/>
        </w:rPr>
        <w:t xml:space="preserve"> </w:t>
      </w:r>
    </w:p>
    <w:p w14:paraId="4E138C40" w14:textId="77777777" w:rsidR="00F26E29" w:rsidRPr="00F26E29" w:rsidRDefault="00F26E29" w:rsidP="009564DD">
      <w:pPr>
        <w:tabs>
          <w:tab w:val="left" w:pos="2746"/>
        </w:tabs>
        <w:ind w:left="360"/>
        <w:jc w:val="both"/>
        <w:rPr>
          <w:sz w:val="36"/>
          <w:szCs w:val="36"/>
        </w:rPr>
      </w:pPr>
      <w:r w:rsidRPr="00F26E29">
        <w:rPr>
          <w:sz w:val="36"/>
          <w:szCs w:val="36"/>
        </w:rPr>
        <w:t xml:space="preserve">There are some limitations for the current system to which solutions can be provided as a future development: </w:t>
      </w:r>
    </w:p>
    <w:p w14:paraId="7633C2B7" w14:textId="77777777" w:rsidR="00F26E29" w:rsidRPr="00F26E29" w:rsidRDefault="00F26E29" w:rsidP="009564DD">
      <w:pPr>
        <w:tabs>
          <w:tab w:val="left" w:pos="2746"/>
        </w:tabs>
        <w:ind w:left="360"/>
        <w:jc w:val="both"/>
        <w:rPr>
          <w:sz w:val="36"/>
          <w:szCs w:val="36"/>
        </w:rPr>
      </w:pPr>
      <w:r w:rsidRPr="00F26E29">
        <w:rPr>
          <w:sz w:val="36"/>
          <w:szCs w:val="36"/>
        </w:rPr>
        <w:t xml:space="preserve">1. The system is not configured for multi-users at this time. The concept of transaction can be used to achieve this. </w:t>
      </w:r>
    </w:p>
    <w:p w14:paraId="3A17EC34" w14:textId="77777777" w:rsidR="00F26E29" w:rsidRPr="00F26E29" w:rsidRDefault="00F26E29" w:rsidP="009564DD">
      <w:pPr>
        <w:tabs>
          <w:tab w:val="left" w:pos="2746"/>
        </w:tabs>
        <w:ind w:left="360"/>
        <w:jc w:val="both"/>
        <w:rPr>
          <w:sz w:val="36"/>
          <w:szCs w:val="36"/>
        </w:rPr>
      </w:pPr>
      <w:r w:rsidRPr="00F26E29">
        <w:rPr>
          <w:sz w:val="36"/>
          <w:szCs w:val="36"/>
        </w:rPr>
        <w:t xml:space="preserve">2. The Website is not accessible to everyone. It can be deployed on a web server so that everybody who is connected to the Internet can use it. </w:t>
      </w:r>
    </w:p>
    <w:p w14:paraId="5B2D214E" w14:textId="77777777" w:rsidR="00F26E29" w:rsidRPr="00F26E29" w:rsidRDefault="00F26E29" w:rsidP="009564DD">
      <w:pPr>
        <w:tabs>
          <w:tab w:val="left" w:pos="2746"/>
        </w:tabs>
        <w:ind w:left="360"/>
        <w:jc w:val="both"/>
        <w:rPr>
          <w:sz w:val="36"/>
          <w:szCs w:val="36"/>
        </w:rPr>
      </w:pPr>
      <w:r w:rsidRPr="00F26E29">
        <w:rPr>
          <w:sz w:val="36"/>
          <w:szCs w:val="36"/>
        </w:rPr>
        <w:t xml:space="preserve">3. Credit Card validation is not done. </w:t>
      </w:r>
    </w:p>
    <w:p w14:paraId="1E87B80C" w14:textId="77777777" w:rsidR="00F26E29" w:rsidRPr="00F26E29" w:rsidRDefault="00F26E29" w:rsidP="009564DD">
      <w:pPr>
        <w:tabs>
          <w:tab w:val="left" w:pos="2746"/>
        </w:tabs>
        <w:ind w:left="360"/>
        <w:jc w:val="both"/>
        <w:rPr>
          <w:sz w:val="36"/>
          <w:szCs w:val="36"/>
        </w:rPr>
      </w:pPr>
      <w:r w:rsidRPr="00F26E29">
        <w:rPr>
          <w:sz w:val="36"/>
          <w:szCs w:val="36"/>
        </w:rPr>
        <w:t>Third party proprietary software can be used for validation check. As for other future developments, the following can be done:</w:t>
      </w:r>
    </w:p>
    <w:p w14:paraId="0CAF1C04" w14:textId="77777777" w:rsidR="00F26E29" w:rsidRPr="00F26E29" w:rsidRDefault="00F26E29" w:rsidP="009564DD">
      <w:pPr>
        <w:tabs>
          <w:tab w:val="left" w:pos="2746"/>
        </w:tabs>
        <w:ind w:left="360"/>
        <w:jc w:val="both"/>
        <w:rPr>
          <w:sz w:val="36"/>
          <w:szCs w:val="36"/>
        </w:rPr>
      </w:pPr>
      <w:r w:rsidRPr="00F26E29">
        <w:rPr>
          <w:sz w:val="36"/>
          <w:szCs w:val="36"/>
        </w:rPr>
        <w:t xml:space="preserve"> 1. The Administrator of the web site can be given more functionalities, like looking at a specific customer’s profile, the books that have to be reordered, etc. </w:t>
      </w:r>
    </w:p>
    <w:p w14:paraId="1412D34C" w14:textId="57AC6BC4" w:rsidR="00F26E29" w:rsidRPr="00F26E29" w:rsidRDefault="00F26E29" w:rsidP="009564DD">
      <w:pPr>
        <w:tabs>
          <w:tab w:val="left" w:pos="2746"/>
        </w:tabs>
        <w:ind w:left="360"/>
        <w:jc w:val="both"/>
        <w:rPr>
          <w:sz w:val="36"/>
          <w:szCs w:val="36"/>
        </w:rPr>
      </w:pPr>
      <w:r w:rsidRPr="00F26E29">
        <w:rPr>
          <w:sz w:val="36"/>
          <w:szCs w:val="36"/>
        </w:rPr>
        <w:t>2. Multiple Shopping carts can be allowed.</w:t>
      </w:r>
    </w:p>
    <w:p w14:paraId="2B8506E7" w14:textId="77777777" w:rsidR="007B0A8F" w:rsidRPr="003E23CC" w:rsidRDefault="007B0A8F" w:rsidP="009564DD">
      <w:pPr>
        <w:tabs>
          <w:tab w:val="left" w:pos="2746"/>
        </w:tabs>
        <w:jc w:val="both"/>
        <w:rPr>
          <w:color w:val="FF0000"/>
          <w:u w:val="single"/>
        </w:rPr>
      </w:pPr>
      <w:r w:rsidRPr="003E23CC">
        <w:rPr>
          <w:b/>
          <w:bCs/>
          <w:color w:val="FF0000"/>
          <w:sz w:val="40"/>
          <w:szCs w:val="40"/>
          <w:u w:val="single"/>
        </w:rPr>
        <w:t>10. Conclusion</w:t>
      </w:r>
      <w:r w:rsidRPr="003E23CC">
        <w:rPr>
          <w:color w:val="FF0000"/>
          <w:u w:val="single"/>
        </w:rPr>
        <w:t xml:space="preserve"> </w:t>
      </w:r>
    </w:p>
    <w:p w14:paraId="6316010F" w14:textId="77777777" w:rsidR="001D5C94" w:rsidRPr="001D5C94" w:rsidRDefault="007B0A8F" w:rsidP="009564DD">
      <w:pPr>
        <w:tabs>
          <w:tab w:val="left" w:pos="2746"/>
        </w:tabs>
        <w:jc w:val="both"/>
        <w:rPr>
          <w:sz w:val="36"/>
          <w:szCs w:val="36"/>
        </w:rPr>
      </w:pPr>
      <w:r w:rsidRPr="001D5C94">
        <w:rPr>
          <w:sz w:val="36"/>
          <w:szCs w:val="36"/>
        </w:rPr>
        <w:t xml:space="preserve">The Internet has become a major resource in modern business, thus electronic shopping has gained significance not only from the entrepreneur’s but also from the customer’s point of view. For the entrepreneur, electronic shopping generates new business opportunities and for the customer, it makes comparative shopping possible. As per a survey, most consumers of online stores are impulsive and usually make a decision to stay on a site within the first few seconds. “Website design is like a shop interior. If the shop looks poor or like hundreds of other shops the customer is most likely to skip to the other </w:t>
      </w:r>
      <w:proofErr w:type="gramStart"/>
      <w:r w:rsidRPr="001D5C94">
        <w:rPr>
          <w:sz w:val="36"/>
          <w:szCs w:val="36"/>
        </w:rPr>
        <w:t>site”[</w:t>
      </w:r>
      <w:proofErr w:type="gramEnd"/>
      <w:r w:rsidRPr="001D5C94">
        <w:rPr>
          <w:sz w:val="36"/>
          <w:szCs w:val="36"/>
        </w:rPr>
        <w:t xml:space="preserve">16]. </w:t>
      </w:r>
      <w:proofErr w:type="gramStart"/>
      <w:r w:rsidRPr="001D5C94">
        <w:rPr>
          <w:sz w:val="36"/>
          <w:szCs w:val="36"/>
        </w:rPr>
        <w:t>Hence</w:t>
      </w:r>
      <w:proofErr w:type="gramEnd"/>
      <w:r w:rsidRPr="001D5C94">
        <w:rPr>
          <w:sz w:val="36"/>
          <w:szCs w:val="36"/>
        </w:rPr>
        <w:t xml:space="preserve"> we have designed the project to provide the user with easy navigation, retrieval of data and necessary feedback as much as possible. </w:t>
      </w:r>
    </w:p>
    <w:p w14:paraId="5B6DBD65" w14:textId="77777777" w:rsidR="007075C0" w:rsidRPr="007075C0" w:rsidRDefault="007B0A8F" w:rsidP="009564DD">
      <w:pPr>
        <w:tabs>
          <w:tab w:val="left" w:pos="2746"/>
        </w:tabs>
        <w:jc w:val="both"/>
        <w:rPr>
          <w:sz w:val="36"/>
          <w:szCs w:val="36"/>
        </w:rPr>
      </w:pPr>
      <w:r w:rsidRPr="001D5C94">
        <w:rPr>
          <w:sz w:val="36"/>
          <w:szCs w:val="36"/>
        </w:rPr>
        <w:lastRenderedPageBreak/>
        <w:t>In this project, the user is provided with an e-commerce web site that can be used to buy books online. To implement this as a web application we used ASP.NET as the Technology. ASP.NET has several advantages such as enhanced performance,</w:t>
      </w:r>
      <w:r w:rsidR="007075C0" w:rsidRPr="007075C0">
        <w:t xml:space="preserve"> </w:t>
      </w:r>
      <w:r w:rsidR="007075C0" w:rsidRPr="007075C0">
        <w:rPr>
          <w:sz w:val="36"/>
          <w:szCs w:val="36"/>
        </w:rPr>
        <w:t>scalability, built-in security and simplicity. To build any web application using ASP.NET we need a programming language such as C#, VB.NET, J# and so on. C# was the language used to build this application. For the client browser to connect to the ASP.NET engine we used Microsoft’s Internet Information Services (IIS) as the Web Server. ASP.NET uses ADO.NET to interact with the database as it provides in-memory caching that eliminates the need to contact the database server frequently and it can easily deploy and maintain an ASP.NET application.</w:t>
      </w:r>
    </w:p>
    <w:p w14:paraId="6B916DA5" w14:textId="77777777" w:rsidR="007075C0" w:rsidRPr="007075C0" w:rsidRDefault="007075C0" w:rsidP="009564DD">
      <w:pPr>
        <w:tabs>
          <w:tab w:val="left" w:pos="2746"/>
        </w:tabs>
        <w:jc w:val="both"/>
        <w:rPr>
          <w:sz w:val="36"/>
          <w:szCs w:val="36"/>
        </w:rPr>
      </w:pPr>
      <w:r w:rsidRPr="007075C0">
        <w:rPr>
          <w:sz w:val="36"/>
          <w:szCs w:val="36"/>
        </w:rPr>
        <w:t xml:space="preserve"> MySQL was used as back-end database since it is one of the most popular </w:t>
      </w:r>
      <w:proofErr w:type="gramStart"/>
      <w:r w:rsidRPr="007075C0">
        <w:rPr>
          <w:sz w:val="36"/>
          <w:szCs w:val="36"/>
        </w:rPr>
        <w:t>open source</w:t>
      </w:r>
      <w:proofErr w:type="gramEnd"/>
      <w:r w:rsidRPr="007075C0">
        <w:rPr>
          <w:sz w:val="36"/>
          <w:szCs w:val="36"/>
        </w:rPr>
        <w:t xml:space="preserve"> databases, and it provides fast data access, easy installation and simplicity. A good shopping cart design must be accompanied with user-friendly shopping cart application logic. It should be convenient for the customer to view the contents of their cart and to be able to remove or add items to their cart. The shopping cart application described in this project provides a number of features that are designed to make the customer more comfortable.</w:t>
      </w:r>
    </w:p>
    <w:p w14:paraId="4AA6A946" w14:textId="1C079FFD" w:rsidR="00CA2E4E" w:rsidRPr="007075C0" w:rsidRDefault="007075C0" w:rsidP="009564DD">
      <w:pPr>
        <w:tabs>
          <w:tab w:val="left" w:pos="2746"/>
        </w:tabs>
        <w:jc w:val="both"/>
        <w:rPr>
          <w:sz w:val="36"/>
          <w:szCs w:val="36"/>
        </w:rPr>
      </w:pPr>
      <w:r w:rsidRPr="007075C0">
        <w:rPr>
          <w:sz w:val="36"/>
          <w:szCs w:val="36"/>
        </w:rPr>
        <w:t xml:space="preserve"> This project helps in understanding the creation of an interactive web page and the technologies used to implement it. The design of the project which includes Data Model and Process Model illustrates how the database is built with different tables, how the data is accessed and processed from the tables. The building of the project has given me a precise knowledge about how ASP.NET is used to develop a website, how it connects to the database to access the </w:t>
      </w:r>
      <w:r w:rsidRPr="007075C0">
        <w:rPr>
          <w:sz w:val="36"/>
          <w:szCs w:val="36"/>
        </w:rPr>
        <w:lastRenderedPageBreak/>
        <w:t>data and how the data and web pages are modified to provide the user with a shopping cart application.</w:t>
      </w:r>
    </w:p>
    <w:p w14:paraId="1C62955D" w14:textId="3EE4A542" w:rsidR="00CD1848" w:rsidRPr="005408C9" w:rsidRDefault="00CD1848" w:rsidP="005408C9">
      <w:pPr>
        <w:jc w:val="both"/>
        <w:rPr>
          <w:sz w:val="36"/>
          <w:szCs w:val="36"/>
        </w:rPr>
      </w:pPr>
      <w:r w:rsidRPr="003E23CC">
        <w:rPr>
          <w:b/>
          <w:bCs/>
          <w:color w:val="FF0000"/>
          <w:sz w:val="44"/>
          <w:szCs w:val="44"/>
          <w:u w:val="single"/>
        </w:rPr>
        <w:t>11.Bibliography</w:t>
      </w:r>
      <w:r w:rsidRPr="003E23CC">
        <w:rPr>
          <w:color w:val="FF0000"/>
          <w:u w:val="single"/>
        </w:rPr>
        <w:t xml:space="preserve"> </w:t>
      </w:r>
    </w:p>
    <w:p w14:paraId="0DC0CF74" w14:textId="77777777" w:rsidR="00CD1848" w:rsidRPr="00CD1848" w:rsidRDefault="00CD1848" w:rsidP="009564DD">
      <w:pPr>
        <w:tabs>
          <w:tab w:val="left" w:pos="2746"/>
        </w:tabs>
        <w:ind w:left="360"/>
        <w:jc w:val="both"/>
        <w:rPr>
          <w:b/>
          <w:bCs/>
          <w:sz w:val="36"/>
          <w:szCs w:val="36"/>
        </w:rPr>
      </w:pPr>
      <w:r w:rsidRPr="00CD1848">
        <w:rPr>
          <w:b/>
          <w:bCs/>
          <w:sz w:val="36"/>
          <w:szCs w:val="36"/>
        </w:rPr>
        <w:t>Articles</w:t>
      </w:r>
    </w:p>
    <w:p w14:paraId="0511C84B" w14:textId="77777777" w:rsidR="00CD1848" w:rsidRPr="00CD1848" w:rsidRDefault="00CD1848" w:rsidP="009564DD">
      <w:pPr>
        <w:tabs>
          <w:tab w:val="left" w:pos="2746"/>
        </w:tabs>
        <w:ind w:left="360"/>
        <w:jc w:val="both"/>
        <w:rPr>
          <w:sz w:val="36"/>
          <w:szCs w:val="36"/>
        </w:rPr>
      </w:pPr>
      <w:r w:rsidRPr="00CD1848">
        <w:rPr>
          <w:b/>
          <w:bCs/>
          <w:sz w:val="36"/>
          <w:szCs w:val="36"/>
        </w:rPr>
        <w:t xml:space="preserve"> </w:t>
      </w:r>
      <w:r w:rsidRPr="00CD1848">
        <w:rPr>
          <w:sz w:val="36"/>
          <w:szCs w:val="36"/>
        </w:rPr>
        <w:t>1. Chen, L. (2000). Enticing Online Consumers: A Technology Acceptance Perspective Research-in-Progress. ACM Proceedings, SIGCPR.</w:t>
      </w:r>
    </w:p>
    <w:p w14:paraId="5685A6F2" w14:textId="77777777" w:rsidR="00CD1848" w:rsidRPr="00CD1848" w:rsidRDefault="00CD1848" w:rsidP="009564DD">
      <w:pPr>
        <w:tabs>
          <w:tab w:val="left" w:pos="2746"/>
        </w:tabs>
        <w:ind w:left="360"/>
        <w:jc w:val="both"/>
        <w:rPr>
          <w:sz w:val="36"/>
          <w:szCs w:val="36"/>
        </w:rPr>
      </w:pPr>
      <w:r w:rsidRPr="00CD1848">
        <w:rPr>
          <w:sz w:val="36"/>
          <w:szCs w:val="36"/>
        </w:rPr>
        <w:t xml:space="preserve"> 2. Diwakar, H., Marathe, M. (2000). The architecture of a one-stop web-window shop. December, ACM SIGecom Exchanges, Volume 2 Issue 1. </w:t>
      </w:r>
    </w:p>
    <w:p w14:paraId="39906B03" w14:textId="77777777" w:rsidR="00CD1848" w:rsidRPr="00CD1848" w:rsidRDefault="00CD1848" w:rsidP="009564DD">
      <w:pPr>
        <w:tabs>
          <w:tab w:val="left" w:pos="2746"/>
        </w:tabs>
        <w:ind w:left="360"/>
        <w:jc w:val="both"/>
        <w:rPr>
          <w:sz w:val="36"/>
          <w:szCs w:val="36"/>
        </w:rPr>
      </w:pPr>
      <w:r w:rsidRPr="00CD1848">
        <w:rPr>
          <w:sz w:val="36"/>
          <w:szCs w:val="36"/>
        </w:rPr>
        <w:t xml:space="preserve">3. Morrison, M., Morrison, J., and Keys, A. (2002). Integrating Web Sites and Databases. Communications of the ACM, September, Volume 45, Issue 9. </w:t>
      </w:r>
    </w:p>
    <w:p w14:paraId="0D90A812" w14:textId="77777777" w:rsidR="00CD1848" w:rsidRPr="00CD1848" w:rsidRDefault="00CD1848" w:rsidP="009564DD">
      <w:pPr>
        <w:tabs>
          <w:tab w:val="left" w:pos="2746"/>
        </w:tabs>
        <w:ind w:left="360"/>
        <w:jc w:val="both"/>
        <w:rPr>
          <w:sz w:val="36"/>
          <w:szCs w:val="36"/>
        </w:rPr>
      </w:pPr>
      <w:r w:rsidRPr="00CD1848">
        <w:rPr>
          <w:sz w:val="36"/>
          <w:szCs w:val="36"/>
        </w:rPr>
        <w:t>4. Kubilus, N. J. (2000). Designing an e-commerce site for users. September 2000, Crossroads, Volume 7 Issue 1.</w:t>
      </w:r>
    </w:p>
    <w:p w14:paraId="01DE72B8" w14:textId="77777777" w:rsidR="00CD1848" w:rsidRPr="00CD1848" w:rsidRDefault="00CD1848" w:rsidP="009564DD">
      <w:pPr>
        <w:tabs>
          <w:tab w:val="left" w:pos="2746"/>
        </w:tabs>
        <w:ind w:left="360"/>
        <w:jc w:val="both"/>
        <w:rPr>
          <w:sz w:val="36"/>
          <w:szCs w:val="36"/>
        </w:rPr>
      </w:pPr>
      <w:r w:rsidRPr="00CD1848">
        <w:rPr>
          <w:sz w:val="36"/>
          <w:szCs w:val="36"/>
        </w:rPr>
        <w:t xml:space="preserve"> 5. Norman, D.A. The Design of Everyday Things. Doubleday, New York, 1994. </w:t>
      </w:r>
    </w:p>
    <w:p w14:paraId="726032FF" w14:textId="018C63D4" w:rsidR="00CD1848" w:rsidRPr="00CD1848" w:rsidRDefault="00CD1848" w:rsidP="009564DD">
      <w:pPr>
        <w:tabs>
          <w:tab w:val="left" w:pos="2746"/>
        </w:tabs>
        <w:ind w:left="360"/>
        <w:jc w:val="both"/>
        <w:rPr>
          <w:sz w:val="36"/>
          <w:szCs w:val="36"/>
        </w:rPr>
      </w:pPr>
      <w:r w:rsidRPr="00CD1848">
        <w:rPr>
          <w:sz w:val="36"/>
          <w:szCs w:val="36"/>
        </w:rPr>
        <w:t>6. Tilson, R., Dong, J., Martin, S., Kieke, E. (1998). A comparison of two current e commerce sites. September, Proceedings of the 16th annual international conference on Computer documentation.</w:t>
      </w:r>
    </w:p>
    <w:p w14:paraId="34CD25FE" w14:textId="77777777" w:rsidR="00CD1848" w:rsidRPr="00CD1848" w:rsidRDefault="00CD1848" w:rsidP="009564DD">
      <w:pPr>
        <w:tabs>
          <w:tab w:val="left" w:pos="2746"/>
        </w:tabs>
        <w:ind w:left="360"/>
        <w:jc w:val="both"/>
        <w:rPr>
          <w:b/>
          <w:bCs/>
          <w:sz w:val="36"/>
          <w:szCs w:val="36"/>
        </w:rPr>
      </w:pPr>
      <w:r w:rsidRPr="00CD1848">
        <w:rPr>
          <w:b/>
          <w:bCs/>
          <w:sz w:val="36"/>
          <w:szCs w:val="36"/>
        </w:rPr>
        <w:t xml:space="preserve"> Books</w:t>
      </w:r>
    </w:p>
    <w:p w14:paraId="309FF19A" w14:textId="77777777" w:rsidR="00CD1848" w:rsidRPr="00CD1848" w:rsidRDefault="00CD1848" w:rsidP="009564DD">
      <w:pPr>
        <w:tabs>
          <w:tab w:val="left" w:pos="2746"/>
        </w:tabs>
        <w:ind w:left="360"/>
        <w:jc w:val="both"/>
        <w:rPr>
          <w:sz w:val="36"/>
          <w:szCs w:val="36"/>
        </w:rPr>
      </w:pPr>
      <w:r w:rsidRPr="00CD1848">
        <w:rPr>
          <w:sz w:val="36"/>
          <w:szCs w:val="36"/>
        </w:rPr>
        <w:t xml:space="preserve"> 7. Anderson, R., Francis, B., Homer, A., Howard, R., Sussman, D. and Watson. (2001) Professional ASP.NET. Wrox Press Ltd.</w:t>
      </w:r>
    </w:p>
    <w:p w14:paraId="5D54A949" w14:textId="77777777" w:rsidR="00CD1848" w:rsidRPr="00CD1848" w:rsidRDefault="00CD1848" w:rsidP="009564DD">
      <w:pPr>
        <w:tabs>
          <w:tab w:val="left" w:pos="2746"/>
        </w:tabs>
        <w:ind w:left="360"/>
        <w:jc w:val="both"/>
        <w:rPr>
          <w:sz w:val="36"/>
          <w:szCs w:val="36"/>
        </w:rPr>
      </w:pPr>
      <w:r w:rsidRPr="00CD1848">
        <w:rPr>
          <w:sz w:val="36"/>
          <w:szCs w:val="36"/>
        </w:rPr>
        <w:t xml:space="preserve"> 8. Brown, S., Burdick, R., Falkner, J., Galbraith, B., Johnson, R., Kim, L., Kochmer, C., Kristmundsson, T. and Li S (2001). Professional JSP. Wrox Press Ltd.</w:t>
      </w:r>
    </w:p>
    <w:p w14:paraId="5CA7C630" w14:textId="77777777" w:rsidR="00CD1848" w:rsidRPr="00CD1848" w:rsidRDefault="00CD1848" w:rsidP="009564DD">
      <w:pPr>
        <w:tabs>
          <w:tab w:val="left" w:pos="2746"/>
        </w:tabs>
        <w:ind w:left="360"/>
        <w:jc w:val="both"/>
        <w:rPr>
          <w:sz w:val="36"/>
          <w:szCs w:val="36"/>
        </w:rPr>
      </w:pPr>
      <w:r w:rsidRPr="00CD1848">
        <w:rPr>
          <w:sz w:val="36"/>
          <w:szCs w:val="36"/>
        </w:rPr>
        <w:lastRenderedPageBreak/>
        <w:t xml:space="preserve"> 9. Walther, S. (1998) Active Server Pages. SAMS Net. </w:t>
      </w:r>
    </w:p>
    <w:p w14:paraId="425CE54B" w14:textId="77777777" w:rsidR="00CD1848" w:rsidRPr="00CD1848" w:rsidRDefault="00CD1848" w:rsidP="009564DD">
      <w:pPr>
        <w:tabs>
          <w:tab w:val="left" w:pos="2746"/>
        </w:tabs>
        <w:ind w:left="360"/>
        <w:jc w:val="both"/>
        <w:rPr>
          <w:sz w:val="36"/>
          <w:szCs w:val="36"/>
        </w:rPr>
      </w:pPr>
      <w:r w:rsidRPr="00CD1848">
        <w:rPr>
          <w:sz w:val="36"/>
          <w:szCs w:val="36"/>
        </w:rPr>
        <w:t>10. Wagner, R., Daniels, K., Griffin, G., Haddad, C. and Nasr, J. (1997) JavaScript Unleashed. SAMS Net.</w:t>
      </w:r>
    </w:p>
    <w:p w14:paraId="1913AB69" w14:textId="2B6AFC46" w:rsidR="001D5C94" w:rsidRDefault="00CD1848" w:rsidP="009564DD">
      <w:pPr>
        <w:tabs>
          <w:tab w:val="left" w:pos="2746"/>
        </w:tabs>
        <w:ind w:left="360"/>
        <w:jc w:val="both"/>
        <w:rPr>
          <w:sz w:val="36"/>
          <w:szCs w:val="36"/>
        </w:rPr>
      </w:pPr>
      <w:r w:rsidRPr="00CD1848">
        <w:rPr>
          <w:sz w:val="36"/>
          <w:szCs w:val="36"/>
        </w:rPr>
        <w:t xml:space="preserve"> 11. Wiley, Y. M. J. &amp; Sons. (1997) Creating the Virtual Store: Taking Your Web Site from Browsing to Buying.</w:t>
      </w:r>
    </w:p>
    <w:p w14:paraId="23812722" w14:textId="3FB1F076" w:rsidR="001A0AA8" w:rsidRPr="003E23CC" w:rsidRDefault="003E098A" w:rsidP="009564DD">
      <w:pPr>
        <w:tabs>
          <w:tab w:val="left" w:pos="2746"/>
        </w:tabs>
        <w:ind w:left="360"/>
        <w:jc w:val="both"/>
        <w:rPr>
          <w:b/>
          <w:bCs/>
          <w:color w:val="FF0000"/>
          <w:sz w:val="44"/>
          <w:szCs w:val="44"/>
          <w:u w:val="single"/>
        </w:rPr>
      </w:pPr>
      <w:proofErr w:type="gramStart"/>
      <w:r>
        <w:rPr>
          <w:b/>
          <w:bCs/>
          <w:color w:val="FF0000"/>
          <w:sz w:val="44"/>
          <w:szCs w:val="44"/>
          <w:u w:val="single"/>
        </w:rPr>
        <w:t xml:space="preserve">12 </w:t>
      </w:r>
      <w:r w:rsidR="00833AC8">
        <w:rPr>
          <w:b/>
          <w:bCs/>
          <w:color w:val="FF0000"/>
          <w:sz w:val="44"/>
          <w:szCs w:val="44"/>
          <w:u w:val="single"/>
        </w:rPr>
        <w:t>.</w:t>
      </w:r>
      <w:r w:rsidR="001A0AA8" w:rsidRPr="003E23CC">
        <w:rPr>
          <w:b/>
          <w:bCs/>
          <w:color w:val="FF0000"/>
          <w:sz w:val="44"/>
          <w:szCs w:val="44"/>
          <w:u w:val="single"/>
        </w:rPr>
        <w:t>Websites</w:t>
      </w:r>
      <w:proofErr w:type="gramEnd"/>
      <w:r w:rsidR="001A0AA8" w:rsidRPr="003E23CC">
        <w:rPr>
          <w:b/>
          <w:bCs/>
          <w:color w:val="FF0000"/>
          <w:sz w:val="44"/>
          <w:szCs w:val="44"/>
          <w:u w:val="single"/>
        </w:rPr>
        <w:t xml:space="preserve"> </w:t>
      </w:r>
    </w:p>
    <w:p w14:paraId="0BB61909" w14:textId="77777777" w:rsidR="00916EA6" w:rsidRPr="00127D06" w:rsidRDefault="002637AA" w:rsidP="00D025CF">
      <w:pPr>
        <w:tabs>
          <w:tab w:val="left" w:pos="2746"/>
        </w:tabs>
        <w:ind w:left="360"/>
        <w:rPr>
          <w:sz w:val="36"/>
          <w:szCs w:val="36"/>
        </w:rPr>
      </w:pPr>
      <w:r w:rsidRPr="00127D06">
        <w:rPr>
          <w:sz w:val="36"/>
          <w:szCs w:val="36"/>
        </w:rPr>
        <w:t>12</w:t>
      </w:r>
      <w:r w:rsidRPr="00127D06">
        <w:rPr>
          <w:color w:val="3333FF"/>
          <w:sz w:val="36"/>
          <w:szCs w:val="36"/>
          <w:u w:val="single"/>
        </w:rPr>
        <w:t>. http://encyclopedia.laborlawtalk.com/IIS</w:t>
      </w:r>
      <w:r w:rsidRPr="00127D06">
        <w:rPr>
          <w:sz w:val="36"/>
          <w:szCs w:val="36"/>
        </w:rPr>
        <w:t xml:space="preserve"> for information on II</w:t>
      </w:r>
    </w:p>
    <w:p w14:paraId="4FDBFE27" w14:textId="77777777" w:rsidR="00916EA6" w:rsidRPr="00127D06" w:rsidRDefault="002637AA" w:rsidP="00D025CF">
      <w:pPr>
        <w:tabs>
          <w:tab w:val="left" w:pos="2746"/>
        </w:tabs>
        <w:ind w:left="360"/>
        <w:rPr>
          <w:sz w:val="36"/>
          <w:szCs w:val="36"/>
        </w:rPr>
      </w:pPr>
      <w:r w:rsidRPr="00127D06">
        <w:rPr>
          <w:sz w:val="36"/>
          <w:szCs w:val="36"/>
        </w:rPr>
        <w:t xml:space="preserve"> 13</w:t>
      </w:r>
      <w:r w:rsidRPr="00127D06">
        <w:rPr>
          <w:color w:val="3333FF"/>
          <w:sz w:val="36"/>
          <w:szCs w:val="36"/>
          <w:u w:val="single"/>
        </w:rPr>
        <w:t xml:space="preserve">. http://aspnet.4guysfromrolla.com/articles/020404-1.aspx </w:t>
      </w:r>
      <w:r w:rsidRPr="00127D06">
        <w:rPr>
          <w:sz w:val="36"/>
          <w:szCs w:val="36"/>
        </w:rPr>
        <w:t xml:space="preserve">for relationship between IIS and ASP.NET. </w:t>
      </w:r>
    </w:p>
    <w:p w14:paraId="5639A545" w14:textId="37850A93" w:rsidR="00916EA6" w:rsidRPr="00127D06" w:rsidRDefault="002637AA" w:rsidP="00D025CF">
      <w:pPr>
        <w:tabs>
          <w:tab w:val="left" w:pos="2746"/>
        </w:tabs>
        <w:ind w:left="360"/>
        <w:rPr>
          <w:sz w:val="36"/>
          <w:szCs w:val="36"/>
        </w:rPr>
      </w:pPr>
      <w:r w:rsidRPr="00127D06">
        <w:rPr>
          <w:sz w:val="36"/>
          <w:szCs w:val="36"/>
        </w:rPr>
        <w:t>14</w:t>
      </w:r>
      <w:r w:rsidRPr="00127D06">
        <w:rPr>
          <w:sz w:val="36"/>
          <w:szCs w:val="36"/>
          <w:u w:val="single"/>
        </w:rPr>
        <w:t>.</w:t>
      </w:r>
      <w:r w:rsidRPr="00127D06">
        <w:rPr>
          <w:color w:val="3333FF"/>
          <w:sz w:val="36"/>
          <w:szCs w:val="36"/>
          <w:u w:val="single"/>
        </w:rPr>
        <w:t>http://216.15.201.66/dpec/course.htm?fullpg=http%3A//216.15.201.66/dpec/cours es/wac312/wah006.htm&amp;acro=wac312</w:t>
      </w:r>
      <w:r w:rsidRPr="00127D06">
        <w:rPr>
          <w:sz w:val="36"/>
          <w:szCs w:val="36"/>
        </w:rPr>
        <w:t xml:space="preserve"> for security authentication in ASP.NET</w:t>
      </w:r>
    </w:p>
    <w:p w14:paraId="42C69C52" w14:textId="219357F4" w:rsidR="00916EA6" w:rsidRPr="00127D06" w:rsidRDefault="002637AA" w:rsidP="00D025CF">
      <w:pPr>
        <w:tabs>
          <w:tab w:val="left" w:pos="2746"/>
        </w:tabs>
        <w:ind w:left="360"/>
        <w:rPr>
          <w:sz w:val="36"/>
          <w:szCs w:val="36"/>
        </w:rPr>
      </w:pPr>
      <w:r w:rsidRPr="00127D06">
        <w:rPr>
          <w:sz w:val="36"/>
          <w:szCs w:val="36"/>
        </w:rPr>
        <w:t>15.</w:t>
      </w:r>
      <w:r w:rsidRPr="00127D06">
        <w:rPr>
          <w:color w:val="3333FF"/>
          <w:sz w:val="36"/>
          <w:szCs w:val="36"/>
          <w:u w:val="single"/>
        </w:rPr>
        <w:t>http://samples.gotdotnet.com/quickstart/aspplus/doc/mtstransactions.aspx</w:t>
      </w:r>
      <w:r w:rsidRPr="00127D06">
        <w:rPr>
          <w:sz w:val="36"/>
          <w:szCs w:val="36"/>
        </w:rPr>
        <w:t xml:space="preserve"> for information on Transactions in ASP.NET. </w:t>
      </w:r>
    </w:p>
    <w:p w14:paraId="22AED87D" w14:textId="77777777" w:rsidR="00916EA6" w:rsidRPr="00127D06" w:rsidRDefault="002637AA" w:rsidP="00D025CF">
      <w:pPr>
        <w:tabs>
          <w:tab w:val="left" w:pos="2746"/>
        </w:tabs>
        <w:ind w:left="360"/>
        <w:rPr>
          <w:sz w:val="36"/>
          <w:szCs w:val="36"/>
        </w:rPr>
      </w:pPr>
      <w:r w:rsidRPr="00127D06">
        <w:rPr>
          <w:sz w:val="36"/>
          <w:szCs w:val="36"/>
        </w:rPr>
        <w:t>16</w:t>
      </w:r>
      <w:r w:rsidRPr="00127D06">
        <w:rPr>
          <w:color w:val="3333FF"/>
          <w:sz w:val="36"/>
          <w:szCs w:val="36"/>
          <w:u w:val="single"/>
        </w:rPr>
        <w:t xml:space="preserve">. http://www.x-cart.com/articles/design_development.html </w:t>
      </w:r>
      <w:r w:rsidRPr="00127D06">
        <w:rPr>
          <w:sz w:val="36"/>
          <w:szCs w:val="36"/>
        </w:rPr>
        <w:t xml:space="preserve">behavior. </w:t>
      </w:r>
    </w:p>
    <w:p w14:paraId="1B53C59E" w14:textId="77777777" w:rsidR="00916EA6" w:rsidRPr="00127D06" w:rsidRDefault="002637AA" w:rsidP="00D025CF">
      <w:pPr>
        <w:tabs>
          <w:tab w:val="left" w:pos="2746"/>
        </w:tabs>
        <w:ind w:left="360"/>
        <w:rPr>
          <w:sz w:val="36"/>
          <w:szCs w:val="36"/>
        </w:rPr>
      </w:pPr>
      <w:r w:rsidRPr="00127D06">
        <w:rPr>
          <w:sz w:val="36"/>
          <w:szCs w:val="36"/>
        </w:rPr>
        <w:t>17</w:t>
      </w:r>
      <w:r w:rsidRPr="00127D06">
        <w:rPr>
          <w:color w:val="3333FF"/>
          <w:sz w:val="36"/>
          <w:szCs w:val="36"/>
          <w:u w:val="single"/>
        </w:rPr>
        <w:t>. http://aspnet.4guysfromrolla.com/articles/011404-1.aspx</w:t>
      </w:r>
      <w:r w:rsidRPr="00127D06">
        <w:rPr>
          <w:sz w:val="36"/>
          <w:szCs w:val="36"/>
        </w:rPr>
        <w:t xml:space="preserve"> for online customer for relation between IIS and ASP.NET. </w:t>
      </w:r>
    </w:p>
    <w:p w14:paraId="298505E3" w14:textId="2FD9AA50" w:rsidR="00916EA6" w:rsidRPr="00127D06" w:rsidRDefault="002637AA" w:rsidP="00D025CF">
      <w:pPr>
        <w:tabs>
          <w:tab w:val="left" w:pos="2746"/>
        </w:tabs>
        <w:ind w:left="360"/>
        <w:rPr>
          <w:sz w:val="36"/>
          <w:szCs w:val="36"/>
        </w:rPr>
      </w:pPr>
      <w:r w:rsidRPr="00127D06">
        <w:rPr>
          <w:sz w:val="36"/>
          <w:szCs w:val="36"/>
        </w:rPr>
        <w:t>18.</w:t>
      </w:r>
      <w:r w:rsidRPr="00127D06">
        <w:rPr>
          <w:color w:val="3333FF"/>
          <w:sz w:val="36"/>
          <w:szCs w:val="36"/>
          <w:u w:val="single"/>
        </w:rPr>
        <w:t>http://www.informatik.uni-bremen.de/uniform/gdpa_d/methods/m-fctd.htm</w:t>
      </w:r>
      <w:r w:rsidRPr="00127D06">
        <w:rPr>
          <w:sz w:val="36"/>
          <w:szCs w:val="36"/>
        </w:rPr>
        <w:t xml:space="preserve"> definition of Functional Decomposition. </w:t>
      </w:r>
    </w:p>
    <w:p w14:paraId="79071713" w14:textId="77777777" w:rsidR="00916EA6" w:rsidRPr="00127D06" w:rsidRDefault="002637AA" w:rsidP="00D025CF">
      <w:pPr>
        <w:tabs>
          <w:tab w:val="left" w:pos="2746"/>
        </w:tabs>
        <w:ind w:left="360"/>
        <w:rPr>
          <w:sz w:val="36"/>
          <w:szCs w:val="36"/>
        </w:rPr>
      </w:pPr>
      <w:r w:rsidRPr="00127D06">
        <w:rPr>
          <w:sz w:val="36"/>
          <w:szCs w:val="36"/>
        </w:rPr>
        <w:t>19</w:t>
      </w:r>
      <w:r w:rsidRPr="00127D06">
        <w:rPr>
          <w:color w:val="3333FF"/>
          <w:sz w:val="36"/>
          <w:szCs w:val="36"/>
          <w:u w:val="single"/>
        </w:rPr>
        <w:t xml:space="preserve">. http://www.agilemodeling.com/artifacts/dataFlowDiagram.htm </w:t>
      </w:r>
      <w:r w:rsidRPr="00127D06">
        <w:rPr>
          <w:sz w:val="36"/>
          <w:szCs w:val="36"/>
        </w:rPr>
        <w:t xml:space="preserve">for for definition of Data Flow Diagram. 20. </w:t>
      </w:r>
      <w:r w:rsidRPr="00127D06">
        <w:rPr>
          <w:color w:val="3333FF"/>
          <w:sz w:val="36"/>
          <w:szCs w:val="36"/>
          <w:u w:val="single"/>
        </w:rPr>
        <w:t>http://www.startvbdotnet.com/ado/default.aspx</w:t>
      </w:r>
      <w:r w:rsidRPr="00127D06">
        <w:rPr>
          <w:sz w:val="36"/>
          <w:szCs w:val="36"/>
        </w:rPr>
        <w:t xml:space="preserve"> for information on ADO.NET </w:t>
      </w:r>
    </w:p>
    <w:p w14:paraId="33EB54B2" w14:textId="77777777" w:rsidR="00916EA6" w:rsidRPr="00127D06" w:rsidRDefault="002637AA" w:rsidP="00D025CF">
      <w:pPr>
        <w:tabs>
          <w:tab w:val="left" w:pos="2746"/>
        </w:tabs>
        <w:ind w:left="360"/>
        <w:rPr>
          <w:sz w:val="36"/>
          <w:szCs w:val="36"/>
        </w:rPr>
      </w:pPr>
      <w:r w:rsidRPr="00127D06">
        <w:rPr>
          <w:sz w:val="36"/>
          <w:szCs w:val="36"/>
        </w:rPr>
        <w:lastRenderedPageBreak/>
        <w:t>21</w:t>
      </w:r>
      <w:r w:rsidRPr="00127D06">
        <w:rPr>
          <w:color w:val="3333FF"/>
          <w:sz w:val="36"/>
          <w:szCs w:val="36"/>
          <w:u w:val="single"/>
        </w:rPr>
        <w:t>. http://mypage.iusb.edu/~hhakimza/505/index.html</w:t>
      </w:r>
      <w:r w:rsidRPr="00127D06">
        <w:rPr>
          <w:sz w:val="36"/>
          <w:szCs w:val="36"/>
        </w:rPr>
        <w:t xml:space="preserve"> for ADO.NET objects. </w:t>
      </w:r>
    </w:p>
    <w:p w14:paraId="2AA2B3D3" w14:textId="200D2904" w:rsidR="00CD1848" w:rsidRPr="00127D06" w:rsidRDefault="002637AA" w:rsidP="00D025CF">
      <w:pPr>
        <w:tabs>
          <w:tab w:val="left" w:pos="2746"/>
        </w:tabs>
        <w:ind w:left="360"/>
        <w:rPr>
          <w:sz w:val="36"/>
          <w:szCs w:val="36"/>
        </w:rPr>
      </w:pPr>
      <w:r w:rsidRPr="00127D06">
        <w:rPr>
          <w:sz w:val="36"/>
          <w:szCs w:val="36"/>
        </w:rPr>
        <w:t>22</w:t>
      </w:r>
      <w:r w:rsidRPr="00127D06">
        <w:rPr>
          <w:color w:val="3333FF"/>
          <w:sz w:val="36"/>
          <w:szCs w:val="36"/>
          <w:u w:val="single"/>
        </w:rPr>
        <w:t xml:space="preserve">. http://msdn.microsoft.com </w:t>
      </w:r>
      <w:r w:rsidRPr="00127D06">
        <w:rPr>
          <w:sz w:val="36"/>
          <w:szCs w:val="36"/>
        </w:rPr>
        <w:t>for ADO.NET objects.</w:t>
      </w:r>
    </w:p>
    <w:sectPr w:rsidR="00CD1848" w:rsidRPr="00127D06" w:rsidSect="004E45BD">
      <w:headerReference w:type="default" r:id="rId58"/>
      <w:pgSz w:w="11906" w:h="16838" w:code="9"/>
      <w:pgMar w:top="720" w:right="849" w:bottom="720" w:left="993"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323465" w14:textId="77777777" w:rsidR="004E45BD" w:rsidRDefault="004E45BD" w:rsidP="00E25FEA">
      <w:pPr>
        <w:spacing w:after="0" w:line="240" w:lineRule="auto"/>
      </w:pPr>
      <w:r>
        <w:separator/>
      </w:r>
    </w:p>
  </w:endnote>
  <w:endnote w:type="continuationSeparator" w:id="0">
    <w:p w14:paraId="01EABC77" w14:textId="77777777" w:rsidR="004E45BD" w:rsidRDefault="004E45BD" w:rsidP="00E25FEA">
      <w:pPr>
        <w:spacing w:after="0" w:line="240" w:lineRule="auto"/>
      </w:pPr>
      <w:r>
        <w:continuationSeparator/>
      </w:r>
    </w:p>
  </w:endnote>
  <w:endnote w:type="continuationNotice" w:id="1">
    <w:p w14:paraId="119F9D60" w14:textId="77777777" w:rsidR="004E45BD" w:rsidRDefault="004E45B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1673EC" w14:textId="77777777" w:rsidR="004E45BD" w:rsidRDefault="004E45BD" w:rsidP="00E25FEA">
      <w:pPr>
        <w:spacing w:after="0" w:line="240" w:lineRule="auto"/>
      </w:pPr>
      <w:r>
        <w:separator/>
      </w:r>
    </w:p>
  </w:footnote>
  <w:footnote w:type="continuationSeparator" w:id="0">
    <w:p w14:paraId="1077E92A" w14:textId="77777777" w:rsidR="004E45BD" w:rsidRDefault="004E45BD" w:rsidP="00E25FEA">
      <w:pPr>
        <w:spacing w:after="0" w:line="240" w:lineRule="auto"/>
      </w:pPr>
      <w:r>
        <w:continuationSeparator/>
      </w:r>
    </w:p>
  </w:footnote>
  <w:footnote w:type="continuationNotice" w:id="1">
    <w:p w14:paraId="110A9CA9" w14:textId="77777777" w:rsidR="004E45BD" w:rsidRDefault="004E45B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9161809"/>
      <w:docPartObj>
        <w:docPartGallery w:val="Page Numbers (Top of Page)"/>
        <w:docPartUnique/>
      </w:docPartObj>
    </w:sdtPr>
    <w:sdtEndPr>
      <w:rPr>
        <w:noProof/>
      </w:rPr>
    </w:sdtEndPr>
    <w:sdtContent>
      <w:p w14:paraId="0E1DB5AD" w14:textId="4F8D96E9" w:rsidR="009564DD" w:rsidRDefault="009564DD">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8850DB4" w14:textId="77777777" w:rsidR="009564DD" w:rsidRDefault="009564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F28D5"/>
    <w:multiLevelType w:val="multilevel"/>
    <w:tmpl w:val="7AAA4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A85936"/>
    <w:multiLevelType w:val="multilevel"/>
    <w:tmpl w:val="74569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9E1B85"/>
    <w:multiLevelType w:val="multilevel"/>
    <w:tmpl w:val="F294B5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425A45"/>
    <w:multiLevelType w:val="hybridMultilevel"/>
    <w:tmpl w:val="10724008"/>
    <w:lvl w:ilvl="0" w:tplc="D73C9614">
      <w:start w:val="6"/>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2062187E"/>
    <w:multiLevelType w:val="multilevel"/>
    <w:tmpl w:val="8374A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3F2E3A"/>
    <w:multiLevelType w:val="hybridMultilevel"/>
    <w:tmpl w:val="E1701B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C685B99"/>
    <w:multiLevelType w:val="hybridMultilevel"/>
    <w:tmpl w:val="3D38FAF4"/>
    <w:lvl w:ilvl="0" w:tplc="0B507086">
      <w:start w:val="1"/>
      <w:numFmt w:val="decimal"/>
      <w:lvlText w:val="%1."/>
      <w:lvlJc w:val="left"/>
      <w:pPr>
        <w:ind w:left="840" w:hanging="480"/>
      </w:pPr>
      <w:rPr>
        <w:rFonts w:hint="default"/>
        <w:b/>
        <w:sz w:val="4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D175DC1"/>
    <w:multiLevelType w:val="multilevel"/>
    <w:tmpl w:val="EC6EF0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FA26099"/>
    <w:multiLevelType w:val="multilevel"/>
    <w:tmpl w:val="571650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2200032"/>
    <w:multiLevelType w:val="hybridMultilevel"/>
    <w:tmpl w:val="0CD22B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37E0DF6"/>
    <w:multiLevelType w:val="multilevel"/>
    <w:tmpl w:val="A9C22C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B7C06D3"/>
    <w:multiLevelType w:val="hybridMultilevel"/>
    <w:tmpl w:val="A5A648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27650B4"/>
    <w:multiLevelType w:val="multilevel"/>
    <w:tmpl w:val="A46C602C"/>
    <w:lvl w:ilvl="0">
      <w:start w:val="1"/>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3" w15:restartNumberingAfterBreak="0">
    <w:nsid w:val="5F47039D"/>
    <w:multiLevelType w:val="multilevel"/>
    <w:tmpl w:val="996EB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9437210"/>
    <w:multiLevelType w:val="multilevel"/>
    <w:tmpl w:val="3A74D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C456295"/>
    <w:multiLevelType w:val="hybridMultilevel"/>
    <w:tmpl w:val="5FBAD4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D301509"/>
    <w:multiLevelType w:val="hybridMultilevel"/>
    <w:tmpl w:val="41E2E666"/>
    <w:lvl w:ilvl="0" w:tplc="C742C684">
      <w:start w:val="6"/>
      <w:numFmt w:val="bullet"/>
      <w:lvlText w:val="•"/>
      <w:lvlJc w:val="left"/>
      <w:pPr>
        <w:ind w:left="444" w:hanging="360"/>
      </w:pPr>
      <w:rPr>
        <w:rFonts w:ascii="Calibri" w:eastAsiaTheme="minorHAnsi" w:hAnsi="Calibri" w:cs="Calibri" w:hint="default"/>
      </w:rPr>
    </w:lvl>
    <w:lvl w:ilvl="1" w:tplc="40090003" w:tentative="1">
      <w:start w:val="1"/>
      <w:numFmt w:val="bullet"/>
      <w:lvlText w:val="o"/>
      <w:lvlJc w:val="left"/>
      <w:pPr>
        <w:ind w:left="1164" w:hanging="360"/>
      </w:pPr>
      <w:rPr>
        <w:rFonts w:ascii="Courier New" w:hAnsi="Courier New" w:cs="Courier New" w:hint="default"/>
      </w:rPr>
    </w:lvl>
    <w:lvl w:ilvl="2" w:tplc="40090005" w:tentative="1">
      <w:start w:val="1"/>
      <w:numFmt w:val="bullet"/>
      <w:lvlText w:val=""/>
      <w:lvlJc w:val="left"/>
      <w:pPr>
        <w:ind w:left="1884" w:hanging="360"/>
      </w:pPr>
      <w:rPr>
        <w:rFonts w:ascii="Wingdings" w:hAnsi="Wingdings" w:hint="default"/>
      </w:rPr>
    </w:lvl>
    <w:lvl w:ilvl="3" w:tplc="40090001" w:tentative="1">
      <w:start w:val="1"/>
      <w:numFmt w:val="bullet"/>
      <w:lvlText w:val=""/>
      <w:lvlJc w:val="left"/>
      <w:pPr>
        <w:ind w:left="2604" w:hanging="360"/>
      </w:pPr>
      <w:rPr>
        <w:rFonts w:ascii="Symbol" w:hAnsi="Symbol" w:hint="default"/>
      </w:rPr>
    </w:lvl>
    <w:lvl w:ilvl="4" w:tplc="40090003" w:tentative="1">
      <w:start w:val="1"/>
      <w:numFmt w:val="bullet"/>
      <w:lvlText w:val="o"/>
      <w:lvlJc w:val="left"/>
      <w:pPr>
        <w:ind w:left="3324" w:hanging="360"/>
      </w:pPr>
      <w:rPr>
        <w:rFonts w:ascii="Courier New" w:hAnsi="Courier New" w:cs="Courier New" w:hint="default"/>
      </w:rPr>
    </w:lvl>
    <w:lvl w:ilvl="5" w:tplc="40090005" w:tentative="1">
      <w:start w:val="1"/>
      <w:numFmt w:val="bullet"/>
      <w:lvlText w:val=""/>
      <w:lvlJc w:val="left"/>
      <w:pPr>
        <w:ind w:left="4044" w:hanging="360"/>
      </w:pPr>
      <w:rPr>
        <w:rFonts w:ascii="Wingdings" w:hAnsi="Wingdings" w:hint="default"/>
      </w:rPr>
    </w:lvl>
    <w:lvl w:ilvl="6" w:tplc="40090001" w:tentative="1">
      <w:start w:val="1"/>
      <w:numFmt w:val="bullet"/>
      <w:lvlText w:val=""/>
      <w:lvlJc w:val="left"/>
      <w:pPr>
        <w:ind w:left="4764" w:hanging="360"/>
      </w:pPr>
      <w:rPr>
        <w:rFonts w:ascii="Symbol" w:hAnsi="Symbol" w:hint="default"/>
      </w:rPr>
    </w:lvl>
    <w:lvl w:ilvl="7" w:tplc="40090003" w:tentative="1">
      <w:start w:val="1"/>
      <w:numFmt w:val="bullet"/>
      <w:lvlText w:val="o"/>
      <w:lvlJc w:val="left"/>
      <w:pPr>
        <w:ind w:left="5484" w:hanging="360"/>
      </w:pPr>
      <w:rPr>
        <w:rFonts w:ascii="Courier New" w:hAnsi="Courier New" w:cs="Courier New" w:hint="default"/>
      </w:rPr>
    </w:lvl>
    <w:lvl w:ilvl="8" w:tplc="40090005" w:tentative="1">
      <w:start w:val="1"/>
      <w:numFmt w:val="bullet"/>
      <w:lvlText w:val=""/>
      <w:lvlJc w:val="left"/>
      <w:pPr>
        <w:ind w:left="6204" w:hanging="360"/>
      </w:pPr>
      <w:rPr>
        <w:rFonts w:ascii="Wingdings" w:hAnsi="Wingdings" w:hint="default"/>
      </w:rPr>
    </w:lvl>
  </w:abstractNum>
  <w:abstractNum w:abstractNumId="17" w15:restartNumberingAfterBreak="0">
    <w:nsid w:val="6D6F01C5"/>
    <w:multiLevelType w:val="multilevel"/>
    <w:tmpl w:val="01D22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DB16263"/>
    <w:multiLevelType w:val="multilevel"/>
    <w:tmpl w:val="7690D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0437F62"/>
    <w:multiLevelType w:val="multilevel"/>
    <w:tmpl w:val="4620A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E142327"/>
    <w:multiLevelType w:val="hybridMultilevel"/>
    <w:tmpl w:val="56383A0A"/>
    <w:lvl w:ilvl="0" w:tplc="8B8A8DA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790513358">
    <w:abstractNumId w:val="8"/>
  </w:num>
  <w:num w:numId="2" w16cid:durableId="45296782">
    <w:abstractNumId w:val="7"/>
  </w:num>
  <w:num w:numId="3" w16cid:durableId="1144009872">
    <w:abstractNumId w:val="1"/>
  </w:num>
  <w:num w:numId="4" w16cid:durableId="171796445">
    <w:abstractNumId w:val="16"/>
  </w:num>
  <w:num w:numId="5" w16cid:durableId="166596922">
    <w:abstractNumId w:val="6"/>
  </w:num>
  <w:num w:numId="6" w16cid:durableId="1499074780">
    <w:abstractNumId w:val="15"/>
  </w:num>
  <w:num w:numId="7" w16cid:durableId="1547835817">
    <w:abstractNumId w:val="5"/>
  </w:num>
  <w:num w:numId="8" w16cid:durableId="1556352425">
    <w:abstractNumId w:val="9"/>
  </w:num>
  <w:num w:numId="9" w16cid:durableId="663826660">
    <w:abstractNumId w:val="11"/>
  </w:num>
  <w:num w:numId="10" w16cid:durableId="1396270756">
    <w:abstractNumId w:val="0"/>
  </w:num>
  <w:num w:numId="11" w16cid:durableId="1603030877">
    <w:abstractNumId w:val="19"/>
  </w:num>
  <w:num w:numId="12" w16cid:durableId="1235120791">
    <w:abstractNumId w:val="14"/>
  </w:num>
  <w:num w:numId="13" w16cid:durableId="1171212392">
    <w:abstractNumId w:val="17"/>
  </w:num>
  <w:num w:numId="14" w16cid:durableId="1720860981">
    <w:abstractNumId w:val="2"/>
  </w:num>
  <w:num w:numId="15" w16cid:durableId="977222612">
    <w:abstractNumId w:val="10"/>
  </w:num>
  <w:num w:numId="16" w16cid:durableId="1338118805">
    <w:abstractNumId w:val="18"/>
  </w:num>
  <w:num w:numId="17" w16cid:durableId="929699863">
    <w:abstractNumId w:val="4"/>
  </w:num>
  <w:num w:numId="18" w16cid:durableId="1402948457">
    <w:abstractNumId w:val="13"/>
  </w:num>
  <w:num w:numId="19" w16cid:durableId="374895712">
    <w:abstractNumId w:val="20"/>
  </w:num>
  <w:num w:numId="20" w16cid:durableId="1360624727">
    <w:abstractNumId w:val="3"/>
  </w:num>
  <w:num w:numId="21" w16cid:durableId="174175310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proofState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495206"/>
    <w:rsid w:val="00000F8A"/>
    <w:rsid w:val="00004E56"/>
    <w:rsid w:val="000053ED"/>
    <w:rsid w:val="0000598F"/>
    <w:rsid w:val="000100C0"/>
    <w:rsid w:val="00011423"/>
    <w:rsid w:val="00011989"/>
    <w:rsid w:val="00013D01"/>
    <w:rsid w:val="00013FF8"/>
    <w:rsid w:val="000168A9"/>
    <w:rsid w:val="00016DD1"/>
    <w:rsid w:val="0001753A"/>
    <w:rsid w:val="00017EE4"/>
    <w:rsid w:val="000206BF"/>
    <w:rsid w:val="00020A5E"/>
    <w:rsid w:val="0002371E"/>
    <w:rsid w:val="000267D7"/>
    <w:rsid w:val="00027278"/>
    <w:rsid w:val="00030189"/>
    <w:rsid w:val="00031566"/>
    <w:rsid w:val="0003193E"/>
    <w:rsid w:val="00033593"/>
    <w:rsid w:val="00035ECE"/>
    <w:rsid w:val="00035EFE"/>
    <w:rsid w:val="00036424"/>
    <w:rsid w:val="000378AA"/>
    <w:rsid w:val="00041118"/>
    <w:rsid w:val="0004203B"/>
    <w:rsid w:val="000426D3"/>
    <w:rsid w:val="00046B94"/>
    <w:rsid w:val="00050547"/>
    <w:rsid w:val="0006018B"/>
    <w:rsid w:val="00061F5C"/>
    <w:rsid w:val="00062578"/>
    <w:rsid w:val="000631F4"/>
    <w:rsid w:val="000677CB"/>
    <w:rsid w:val="00071427"/>
    <w:rsid w:val="000732B8"/>
    <w:rsid w:val="000735D6"/>
    <w:rsid w:val="000746D7"/>
    <w:rsid w:val="0007608D"/>
    <w:rsid w:val="00076189"/>
    <w:rsid w:val="00081535"/>
    <w:rsid w:val="000818BB"/>
    <w:rsid w:val="0008312A"/>
    <w:rsid w:val="0008429D"/>
    <w:rsid w:val="00084378"/>
    <w:rsid w:val="00084744"/>
    <w:rsid w:val="000856FC"/>
    <w:rsid w:val="00085AD2"/>
    <w:rsid w:val="00087F76"/>
    <w:rsid w:val="00093DF0"/>
    <w:rsid w:val="000A075F"/>
    <w:rsid w:val="000A1771"/>
    <w:rsid w:val="000A37AB"/>
    <w:rsid w:val="000A4DE0"/>
    <w:rsid w:val="000A5328"/>
    <w:rsid w:val="000A5C9D"/>
    <w:rsid w:val="000B0167"/>
    <w:rsid w:val="000B01EF"/>
    <w:rsid w:val="000B0FD7"/>
    <w:rsid w:val="000B57AA"/>
    <w:rsid w:val="000B6007"/>
    <w:rsid w:val="000B6485"/>
    <w:rsid w:val="000B7252"/>
    <w:rsid w:val="000C0DD2"/>
    <w:rsid w:val="000C2497"/>
    <w:rsid w:val="000C492C"/>
    <w:rsid w:val="000C7C3B"/>
    <w:rsid w:val="000D07F6"/>
    <w:rsid w:val="000D15E3"/>
    <w:rsid w:val="000D17CC"/>
    <w:rsid w:val="000D6CB6"/>
    <w:rsid w:val="000E5311"/>
    <w:rsid w:val="000F24E4"/>
    <w:rsid w:val="000F2AD3"/>
    <w:rsid w:val="000F5114"/>
    <w:rsid w:val="000F5871"/>
    <w:rsid w:val="000F7246"/>
    <w:rsid w:val="001043F6"/>
    <w:rsid w:val="001065E7"/>
    <w:rsid w:val="00116246"/>
    <w:rsid w:val="00116A5C"/>
    <w:rsid w:val="001215EE"/>
    <w:rsid w:val="001226CF"/>
    <w:rsid w:val="001250F5"/>
    <w:rsid w:val="0012539B"/>
    <w:rsid w:val="00127D06"/>
    <w:rsid w:val="00130EA8"/>
    <w:rsid w:val="0013224C"/>
    <w:rsid w:val="00132478"/>
    <w:rsid w:val="0013507B"/>
    <w:rsid w:val="0013538D"/>
    <w:rsid w:val="001356AA"/>
    <w:rsid w:val="001423FD"/>
    <w:rsid w:val="001424FA"/>
    <w:rsid w:val="001438CD"/>
    <w:rsid w:val="00144D72"/>
    <w:rsid w:val="00152EC5"/>
    <w:rsid w:val="001545A9"/>
    <w:rsid w:val="001604A6"/>
    <w:rsid w:val="00162FC3"/>
    <w:rsid w:val="001633C7"/>
    <w:rsid w:val="0016590C"/>
    <w:rsid w:val="00165914"/>
    <w:rsid w:val="001710EB"/>
    <w:rsid w:val="00174DA0"/>
    <w:rsid w:val="00176960"/>
    <w:rsid w:val="00191C3D"/>
    <w:rsid w:val="00191DB9"/>
    <w:rsid w:val="0019223E"/>
    <w:rsid w:val="0019323E"/>
    <w:rsid w:val="001A0377"/>
    <w:rsid w:val="001A0AA8"/>
    <w:rsid w:val="001A583A"/>
    <w:rsid w:val="001A5D8F"/>
    <w:rsid w:val="001A6367"/>
    <w:rsid w:val="001A67EE"/>
    <w:rsid w:val="001A7EF3"/>
    <w:rsid w:val="001B0ACC"/>
    <w:rsid w:val="001B319C"/>
    <w:rsid w:val="001B4F40"/>
    <w:rsid w:val="001B62D4"/>
    <w:rsid w:val="001B66DF"/>
    <w:rsid w:val="001C04AC"/>
    <w:rsid w:val="001C375E"/>
    <w:rsid w:val="001C6011"/>
    <w:rsid w:val="001C6509"/>
    <w:rsid w:val="001D2D69"/>
    <w:rsid w:val="001D3661"/>
    <w:rsid w:val="001D38E4"/>
    <w:rsid w:val="001D5C94"/>
    <w:rsid w:val="001D650F"/>
    <w:rsid w:val="001E3990"/>
    <w:rsid w:val="001E4B7A"/>
    <w:rsid w:val="001E4C8E"/>
    <w:rsid w:val="001E52CE"/>
    <w:rsid w:val="001F2301"/>
    <w:rsid w:val="001F4739"/>
    <w:rsid w:val="001F558A"/>
    <w:rsid w:val="001F7DF9"/>
    <w:rsid w:val="00200F93"/>
    <w:rsid w:val="00204217"/>
    <w:rsid w:val="0020752F"/>
    <w:rsid w:val="00212687"/>
    <w:rsid w:val="00214C27"/>
    <w:rsid w:val="00215B50"/>
    <w:rsid w:val="002168DC"/>
    <w:rsid w:val="00217740"/>
    <w:rsid w:val="00221204"/>
    <w:rsid w:val="00222868"/>
    <w:rsid w:val="00225ECD"/>
    <w:rsid w:val="0023114C"/>
    <w:rsid w:val="00232014"/>
    <w:rsid w:val="0023472E"/>
    <w:rsid w:val="002368CE"/>
    <w:rsid w:val="00241B50"/>
    <w:rsid w:val="002421D5"/>
    <w:rsid w:val="00242287"/>
    <w:rsid w:val="0024407F"/>
    <w:rsid w:val="00246E9F"/>
    <w:rsid w:val="00252660"/>
    <w:rsid w:val="002570E9"/>
    <w:rsid w:val="002607FB"/>
    <w:rsid w:val="00261EE3"/>
    <w:rsid w:val="002637AA"/>
    <w:rsid w:val="00271337"/>
    <w:rsid w:val="0027326E"/>
    <w:rsid w:val="002768E4"/>
    <w:rsid w:val="00277E24"/>
    <w:rsid w:val="0028189E"/>
    <w:rsid w:val="00281C08"/>
    <w:rsid w:val="00282F4B"/>
    <w:rsid w:val="002833AB"/>
    <w:rsid w:val="002833CD"/>
    <w:rsid w:val="0028340B"/>
    <w:rsid w:val="00283854"/>
    <w:rsid w:val="00285123"/>
    <w:rsid w:val="00285C2E"/>
    <w:rsid w:val="00287553"/>
    <w:rsid w:val="00290138"/>
    <w:rsid w:val="00292F6A"/>
    <w:rsid w:val="002A36F9"/>
    <w:rsid w:val="002A6748"/>
    <w:rsid w:val="002B1C89"/>
    <w:rsid w:val="002B4C3C"/>
    <w:rsid w:val="002B7D48"/>
    <w:rsid w:val="002C00A8"/>
    <w:rsid w:val="002C2A93"/>
    <w:rsid w:val="002C2E7C"/>
    <w:rsid w:val="002C51E3"/>
    <w:rsid w:val="002D4047"/>
    <w:rsid w:val="002D5093"/>
    <w:rsid w:val="002D6102"/>
    <w:rsid w:val="002D6A60"/>
    <w:rsid w:val="002E0AFE"/>
    <w:rsid w:val="002E1861"/>
    <w:rsid w:val="002E65D8"/>
    <w:rsid w:val="002F1AFC"/>
    <w:rsid w:val="002F3486"/>
    <w:rsid w:val="002F4E1D"/>
    <w:rsid w:val="002F6220"/>
    <w:rsid w:val="002F6DB8"/>
    <w:rsid w:val="003017E8"/>
    <w:rsid w:val="00303B8A"/>
    <w:rsid w:val="00305C47"/>
    <w:rsid w:val="00305CDE"/>
    <w:rsid w:val="00306C62"/>
    <w:rsid w:val="0031018C"/>
    <w:rsid w:val="00310857"/>
    <w:rsid w:val="00312A33"/>
    <w:rsid w:val="00312B43"/>
    <w:rsid w:val="003169E3"/>
    <w:rsid w:val="00317388"/>
    <w:rsid w:val="00321514"/>
    <w:rsid w:val="003218A8"/>
    <w:rsid w:val="0033312D"/>
    <w:rsid w:val="003337CF"/>
    <w:rsid w:val="00334021"/>
    <w:rsid w:val="00334643"/>
    <w:rsid w:val="003356C2"/>
    <w:rsid w:val="00343BC3"/>
    <w:rsid w:val="00344804"/>
    <w:rsid w:val="00345DE7"/>
    <w:rsid w:val="003460CB"/>
    <w:rsid w:val="00350D25"/>
    <w:rsid w:val="00354814"/>
    <w:rsid w:val="003560C5"/>
    <w:rsid w:val="00360243"/>
    <w:rsid w:val="00360A30"/>
    <w:rsid w:val="00365073"/>
    <w:rsid w:val="00365D88"/>
    <w:rsid w:val="00371158"/>
    <w:rsid w:val="00371A13"/>
    <w:rsid w:val="00377449"/>
    <w:rsid w:val="0038366E"/>
    <w:rsid w:val="00383984"/>
    <w:rsid w:val="0038563B"/>
    <w:rsid w:val="0038638B"/>
    <w:rsid w:val="00386890"/>
    <w:rsid w:val="0038779D"/>
    <w:rsid w:val="00391B26"/>
    <w:rsid w:val="00394163"/>
    <w:rsid w:val="003961C1"/>
    <w:rsid w:val="00396A78"/>
    <w:rsid w:val="003A0D6C"/>
    <w:rsid w:val="003A371F"/>
    <w:rsid w:val="003A3A8C"/>
    <w:rsid w:val="003A4EF0"/>
    <w:rsid w:val="003A6972"/>
    <w:rsid w:val="003A721D"/>
    <w:rsid w:val="003B00E3"/>
    <w:rsid w:val="003B2E48"/>
    <w:rsid w:val="003B324A"/>
    <w:rsid w:val="003B3874"/>
    <w:rsid w:val="003B38AC"/>
    <w:rsid w:val="003B38F9"/>
    <w:rsid w:val="003B5085"/>
    <w:rsid w:val="003B70DA"/>
    <w:rsid w:val="003B73CC"/>
    <w:rsid w:val="003C5901"/>
    <w:rsid w:val="003D0396"/>
    <w:rsid w:val="003D04E1"/>
    <w:rsid w:val="003D240B"/>
    <w:rsid w:val="003D270D"/>
    <w:rsid w:val="003D328E"/>
    <w:rsid w:val="003D6BDE"/>
    <w:rsid w:val="003D70BF"/>
    <w:rsid w:val="003D7A89"/>
    <w:rsid w:val="003E098A"/>
    <w:rsid w:val="003E23CC"/>
    <w:rsid w:val="003E4415"/>
    <w:rsid w:val="003E7FF6"/>
    <w:rsid w:val="003F08C0"/>
    <w:rsid w:val="003F2C76"/>
    <w:rsid w:val="003F31C6"/>
    <w:rsid w:val="003F727C"/>
    <w:rsid w:val="00403A33"/>
    <w:rsid w:val="004043FB"/>
    <w:rsid w:val="00404EE4"/>
    <w:rsid w:val="00405CF4"/>
    <w:rsid w:val="00411236"/>
    <w:rsid w:val="004166BA"/>
    <w:rsid w:val="00416B2E"/>
    <w:rsid w:val="004247A5"/>
    <w:rsid w:val="0043646E"/>
    <w:rsid w:val="00436B0F"/>
    <w:rsid w:val="00437DED"/>
    <w:rsid w:val="00440AD6"/>
    <w:rsid w:val="00444879"/>
    <w:rsid w:val="004512BF"/>
    <w:rsid w:val="004525B6"/>
    <w:rsid w:val="00452E51"/>
    <w:rsid w:val="00454345"/>
    <w:rsid w:val="00454F53"/>
    <w:rsid w:val="0045750D"/>
    <w:rsid w:val="004665A9"/>
    <w:rsid w:val="00466B4B"/>
    <w:rsid w:val="00474750"/>
    <w:rsid w:val="00477793"/>
    <w:rsid w:val="00483888"/>
    <w:rsid w:val="004855CB"/>
    <w:rsid w:val="00487232"/>
    <w:rsid w:val="004915E1"/>
    <w:rsid w:val="00492B10"/>
    <w:rsid w:val="00492CB4"/>
    <w:rsid w:val="00493381"/>
    <w:rsid w:val="004939AE"/>
    <w:rsid w:val="00495206"/>
    <w:rsid w:val="00495B56"/>
    <w:rsid w:val="00497557"/>
    <w:rsid w:val="004975E5"/>
    <w:rsid w:val="004A2394"/>
    <w:rsid w:val="004A705F"/>
    <w:rsid w:val="004B1C9B"/>
    <w:rsid w:val="004B25A6"/>
    <w:rsid w:val="004B34B0"/>
    <w:rsid w:val="004B368F"/>
    <w:rsid w:val="004B4AED"/>
    <w:rsid w:val="004C0976"/>
    <w:rsid w:val="004C2555"/>
    <w:rsid w:val="004C30D0"/>
    <w:rsid w:val="004D125D"/>
    <w:rsid w:val="004D5535"/>
    <w:rsid w:val="004E09DE"/>
    <w:rsid w:val="004E17D4"/>
    <w:rsid w:val="004E45BD"/>
    <w:rsid w:val="004E4932"/>
    <w:rsid w:val="004E6110"/>
    <w:rsid w:val="004F14B9"/>
    <w:rsid w:val="004F6F17"/>
    <w:rsid w:val="005000D4"/>
    <w:rsid w:val="00501710"/>
    <w:rsid w:val="0050528F"/>
    <w:rsid w:val="00510244"/>
    <w:rsid w:val="005126C4"/>
    <w:rsid w:val="00512F26"/>
    <w:rsid w:val="005155CE"/>
    <w:rsid w:val="0051596D"/>
    <w:rsid w:val="00516638"/>
    <w:rsid w:val="005179C8"/>
    <w:rsid w:val="00517E12"/>
    <w:rsid w:val="00520BE3"/>
    <w:rsid w:val="005232BA"/>
    <w:rsid w:val="0052376C"/>
    <w:rsid w:val="005258E4"/>
    <w:rsid w:val="00525D80"/>
    <w:rsid w:val="00531232"/>
    <w:rsid w:val="005313E0"/>
    <w:rsid w:val="00531413"/>
    <w:rsid w:val="00536CF9"/>
    <w:rsid w:val="00540675"/>
    <w:rsid w:val="005408C9"/>
    <w:rsid w:val="00544EBF"/>
    <w:rsid w:val="005458DC"/>
    <w:rsid w:val="00545A20"/>
    <w:rsid w:val="00551C10"/>
    <w:rsid w:val="0055255D"/>
    <w:rsid w:val="00554548"/>
    <w:rsid w:val="00556A86"/>
    <w:rsid w:val="005571C6"/>
    <w:rsid w:val="00557D2B"/>
    <w:rsid w:val="00560691"/>
    <w:rsid w:val="00560CE2"/>
    <w:rsid w:val="00561CBA"/>
    <w:rsid w:val="005622DA"/>
    <w:rsid w:val="0056649F"/>
    <w:rsid w:val="005674F8"/>
    <w:rsid w:val="00570439"/>
    <w:rsid w:val="0057168A"/>
    <w:rsid w:val="00571BA3"/>
    <w:rsid w:val="005720E8"/>
    <w:rsid w:val="0057457F"/>
    <w:rsid w:val="005752ED"/>
    <w:rsid w:val="00575901"/>
    <w:rsid w:val="00581779"/>
    <w:rsid w:val="0058545F"/>
    <w:rsid w:val="00585A89"/>
    <w:rsid w:val="00586319"/>
    <w:rsid w:val="00586DC0"/>
    <w:rsid w:val="00587E19"/>
    <w:rsid w:val="00590374"/>
    <w:rsid w:val="00590F39"/>
    <w:rsid w:val="00592902"/>
    <w:rsid w:val="00593D54"/>
    <w:rsid w:val="00596E52"/>
    <w:rsid w:val="005A1FDE"/>
    <w:rsid w:val="005A3E94"/>
    <w:rsid w:val="005A736B"/>
    <w:rsid w:val="005A7892"/>
    <w:rsid w:val="005B1047"/>
    <w:rsid w:val="005B38EA"/>
    <w:rsid w:val="005B3B1E"/>
    <w:rsid w:val="005B43B9"/>
    <w:rsid w:val="005B5291"/>
    <w:rsid w:val="005B6794"/>
    <w:rsid w:val="005C3BD1"/>
    <w:rsid w:val="005C3DC7"/>
    <w:rsid w:val="005C6E2A"/>
    <w:rsid w:val="005D4229"/>
    <w:rsid w:val="005D5AC4"/>
    <w:rsid w:val="005D690B"/>
    <w:rsid w:val="005E0F95"/>
    <w:rsid w:val="005E1615"/>
    <w:rsid w:val="005E161C"/>
    <w:rsid w:val="005E3C90"/>
    <w:rsid w:val="005E7083"/>
    <w:rsid w:val="005E7596"/>
    <w:rsid w:val="005E7904"/>
    <w:rsid w:val="005E7FE8"/>
    <w:rsid w:val="005F2B9E"/>
    <w:rsid w:val="005F3805"/>
    <w:rsid w:val="005F4D43"/>
    <w:rsid w:val="005F6028"/>
    <w:rsid w:val="005F66DE"/>
    <w:rsid w:val="005F6C3E"/>
    <w:rsid w:val="006016CC"/>
    <w:rsid w:val="006019B7"/>
    <w:rsid w:val="00605B4D"/>
    <w:rsid w:val="00606E55"/>
    <w:rsid w:val="00607025"/>
    <w:rsid w:val="00610D8C"/>
    <w:rsid w:val="0061309C"/>
    <w:rsid w:val="00613EA6"/>
    <w:rsid w:val="006160CC"/>
    <w:rsid w:val="00616672"/>
    <w:rsid w:val="00616D28"/>
    <w:rsid w:val="00620D92"/>
    <w:rsid w:val="006223B0"/>
    <w:rsid w:val="00622D8F"/>
    <w:rsid w:val="00623785"/>
    <w:rsid w:val="00624EC0"/>
    <w:rsid w:val="0062524F"/>
    <w:rsid w:val="006256DC"/>
    <w:rsid w:val="00625B03"/>
    <w:rsid w:val="00625E54"/>
    <w:rsid w:val="00630109"/>
    <w:rsid w:val="0063066A"/>
    <w:rsid w:val="00631E11"/>
    <w:rsid w:val="00632B9D"/>
    <w:rsid w:val="00636146"/>
    <w:rsid w:val="00636931"/>
    <w:rsid w:val="006378A0"/>
    <w:rsid w:val="00642E9F"/>
    <w:rsid w:val="006450F7"/>
    <w:rsid w:val="00645215"/>
    <w:rsid w:val="0065039A"/>
    <w:rsid w:val="006558C2"/>
    <w:rsid w:val="00655DC9"/>
    <w:rsid w:val="00656676"/>
    <w:rsid w:val="0066148D"/>
    <w:rsid w:val="00672B4B"/>
    <w:rsid w:val="00674060"/>
    <w:rsid w:val="0067489C"/>
    <w:rsid w:val="00674BAE"/>
    <w:rsid w:val="0067560D"/>
    <w:rsid w:val="00680162"/>
    <w:rsid w:val="00680674"/>
    <w:rsid w:val="00680763"/>
    <w:rsid w:val="0068154F"/>
    <w:rsid w:val="00682B1C"/>
    <w:rsid w:val="006847D5"/>
    <w:rsid w:val="00685703"/>
    <w:rsid w:val="00690F15"/>
    <w:rsid w:val="006929B7"/>
    <w:rsid w:val="00692DF5"/>
    <w:rsid w:val="00692E43"/>
    <w:rsid w:val="00695AF7"/>
    <w:rsid w:val="0069700D"/>
    <w:rsid w:val="006B17FA"/>
    <w:rsid w:val="006B1EFE"/>
    <w:rsid w:val="006B3EF0"/>
    <w:rsid w:val="006B4922"/>
    <w:rsid w:val="006B4B86"/>
    <w:rsid w:val="006B5019"/>
    <w:rsid w:val="006B77A6"/>
    <w:rsid w:val="006C110B"/>
    <w:rsid w:val="006C7183"/>
    <w:rsid w:val="006D0049"/>
    <w:rsid w:val="006D17EC"/>
    <w:rsid w:val="006D229F"/>
    <w:rsid w:val="006D27D3"/>
    <w:rsid w:val="006D3921"/>
    <w:rsid w:val="006D3BBD"/>
    <w:rsid w:val="006D6F1C"/>
    <w:rsid w:val="006D745D"/>
    <w:rsid w:val="006E396B"/>
    <w:rsid w:val="006E44CE"/>
    <w:rsid w:val="006E7D4B"/>
    <w:rsid w:val="006F13E7"/>
    <w:rsid w:val="006F16DC"/>
    <w:rsid w:val="006F1E05"/>
    <w:rsid w:val="006F214F"/>
    <w:rsid w:val="006F4D46"/>
    <w:rsid w:val="006F5675"/>
    <w:rsid w:val="006F63E5"/>
    <w:rsid w:val="00704DCF"/>
    <w:rsid w:val="00704EAB"/>
    <w:rsid w:val="007061E9"/>
    <w:rsid w:val="007070B3"/>
    <w:rsid w:val="007075C0"/>
    <w:rsid w:val="00711802"/>
    <w:rsid w:val="00711932"/>
    <w:rsid w:val="00715680"/>
    <w:rsid w:val="0071646F"/>
    <w:rsid w:val="00721EC0"/>
    <w:rsid w:val="00723652"/>
    <w:rsid w:val="00725D31"/>
    <w:rsid w:val="00725F14"/>
    <w:rsid w:val="00726CAC"/>
    <w:rsid w:val="00730FAA"/>
    <w:rsid w:val="007360ED"/>
    <w:rsid w:val="00736F6E"/>
    <w:rsid w:val="00737D03"/>
    <w:rsid w:val="00740576"/>
    <w:rsid w:val="0074254C"/>
    <w:rsid w:val="00744316"/>
    <w:rsid w:val="00745AB2"/>
    <w:rsid w:val="00746F50"/>
    <w:rsid w:val="00747989"/>
    <w:rsid w:val="00751042"/>
    <w:rsid w:val="007513B4"/>
    <w:rsid w:val="007539B8"/>
    <w:rsid w:val="00754F50"/>
    <w:rsid w:val="00760240"/>
    <w:rsid w:val="0076085A"/>
    <w:rsid w:val="00761A55"/>
    <w:rsid w:val="007621EB"/>
    <w:rsid w:val="00762A03"/>
    <w:rsid w:val="0076335F"/>
    <w:rsid w:val="00763C04"/>
    <w:rsid w:val="0076465D"/>
    <w:rsid w:val="00770422"/>
    <w:rsid w:val="00771D5A"/>
    <w:rsid w:val="0077316E"/>
    <w:rsid w:val="00774DF3"/>
    <w:rsid w:val="00774F92"/>
    <w:rsid w:val="00776DEA"/>
    <w:rsid w:val="0078007A"/>
    <w:rsid w:val="007809DA"/>
    <w:rsid w:val="00784FDA"/>
    <w:rsid w:val="00790888"/>
    <w:rsid w:val="00790F04"/>
    <w:rsid w:val="00792C34"/>
    <w:rsid w:val="00795C9C"/>
    <w:rsid w:val="00795E42"/>
    <w:rsid w:val="00797272"/>
    <w:rsid w:val="007A0A4E"/>
    <w:rsid w:val="007A2395"/>
    <w:rsid w:val="007A2F55"/>
    <w:rsid w:val="007A351B"/>
    <w:rsid w:val="007A3CAB"/>
    <w:rsid w:val="007A60A6"/>
    <w:rsid w:val="007A7278"/>
    <w:rsid w:val="007B0A8F"/>
    <w:rsid w:val="007B172F"/>
    <w:rsid w:val="007B2979"/>
    <w:rsid w:val="007B53A7"/>
    <w:rsid w:val="007B68A4"/>
    <w:rsid w:val="007C1F08"/>
    <w:rsid w:val="007C5891"/>
    <w:rsid w:val="007C6209"/>
    <w:rsid w:val="007D08A7"/>
    <w:rsid w:val="007D4764"/>
    <w:rsid w:val="007D4C2D"/>
    <w:rsid w:val="007D56DB"/>
    <w:rsid w:val="007D7853"/>
    <w:rsid w:val="007E0F05"/>
    <w:rsid w:val="007E3C27"/>
    <w:rsid w:val="007E3C51"/>
    <w:rsid w:val="007E4DB1"/>
    <w:rsid w:val="007E4E4E"/>
    <w:rsid w:val="007E677C"/>
    <w:rsid w:val="007F07AC"/>
    <w:rsid w:val="007F0F7E"/>
    <w:rsid w:val="007F1E0F"/>
    <w:rsid w:val="007F4B90"/>
    <w:rsid w:val="007F556E"/>
    <w:rsid w:val="007F5C38"/>
    <w:rsid w:val="007F7593"/>
    <w:rsid w:val="007F7ED1"/>
    <w:rsid w:val="008045B2"/>
    <w:rsid w:val="00805D1F"/>
    <w:rsid w:val="00810F0B"/>
    <w:rsid w:val="00811BB0"/>
    <w:rsid w:val="00812825"/>
    <w:rsid w:val="00814E56"/>
    <w:rsid w:val="00815B3C"/>
    <w:rsid w:val="008160A4"/>
    <w:rsid w:val="00820834"/>
    <w:rsid w:val="00822086"/>
    <w:rsid w:val="0082546D"/>
    <w:rsid w:val="00827621"/>
    <w:rsid w:val="00831E01"/>
    <w:rsid w:val="008335FB"/>
    <w:rsid w:val="00833AC8"/>
    <w:rsid w:val="0083413F"/>
    <w:rsid w:val="0083650F"/>
    <w:rsid w:val="0084076D"/>
    <w:rsid w:val="00846B9A"/>
    <w:rsid w:val="00846D56"/>
    <w:rsid w:val="00846DBB"/>
    <w:rsid w:val="008478B2"/>
    <w:rsid w:val="00851060"/>
    <w:rsid w:val="00851A22"/>
    <w:rsid w:val="008532AD"/>
    <w:rsid w:val="00854E62"/>
    <w:rsid w:val="008550F5"/>
    <w:rsid w:val="00857E4F"/>
    <w:rsid w:val="00860D07"/>
    <w:rsid w:val="00861120"/>
    <w:rsid w:val="00862E4E"/>
    <w:rsid w:val="00863064"/>
    <w:rsid w:val="00866450"/>
    <w:rsid w:val="0087463A"/>
    <w:rsid w:val="00874EAE"/>
    <w:rsid w:val="008758DB"/>
    <w:rsid w:val="00876166"/>
    <w:rsid w:val="008812AA"/>
    <w:rsid w:val="00882CBA"/>
    <w:rsid w:val="0089121C"/>
    <w:rsid w:val="00893667"/>
    <w:rsid w:val="00894923"/>
    <w:rsid w:val="00894A59"/>
    <w:rsid w:val="00895CC6"/>
    <w:rsid w:val="00896DA0"/>
    <w:rsid w:val="008A1D02"/>
    <w:rsid w:val="008A25BE"/>
    <w:rsid w:val="008A2FCF"/>
    <w:rsid w:val="008A5269"/>
    <w:rsid w:val="008A5301"/>
    <w:rsid w:val="008A540A"/>
    <w:rsid w:val="008A6F77"/>
    <w:rsid w:val="008B081F"/>
    <w:rsid w:val="008B1048"/>
    <w:rsid w:val="008B2D7C"/>
    <w:rsid w:val="008B767A"/>
    <w:rsid w:val="008B7988"/>
    <w:rsid w:val="008C0EE4"/>
    <w:rsid w:val="008C171F"/>
    <w:rsid w:val="008C6CD3"/>
    <w:rsid w:val="008D0119"/>
    <w:rsid w:val="008D1659"/>
    <w:rsid w:val="008D5E79"/>
    <w:rsid w:val="008D7B94"/>
    <w:rsid w:val="008D7EF9"/>
    <w:rsid w:val="008E026C"/>
    <w:rsid w:val="008E325A"/>
    <w:rsid w:val="008E572A"/>
    <w:rsid w:val="008E640A"/>
    <w:rsid w:val="008E7F46"/>
    <w:rsid w:val="008F0C19"/>
    <w:rsid w:val="00901EE0"/>
    <w:rsid w:val="00902C4F"/>
    <w:rsid w:val="009030E1"/>
    <w:rsid w:val="009114B7"/>
    <w:rsid w:val="00911947"/>
    <w:rsid w:val="0091235E"/>
    <w:rsid w:val="0091379A"/>
    <w:rsid w:val="00913805"/>
    <w:rsid w:val="00915305"/>
    <w:rsid w:val="00916EA6"/>
    <w:rsid w:val="00917334"/>
    <w:rsid w:val="00920283"/>
    <w:rsid w:val="00921155"/>
    <w:rsid w:val="00922E03"/>
    <w:rsid w:val="00924D43"/>
    <w:rsid w:val="00927E2E"/>
    <w:rsid w:val="00927E8E"/>
    <w:rsid w:val="00930187"/>
    <w:rsid w:val="00930222"/>
    <w:rsid w:val="00932CBE"/>
    <w:rsid w:val="00934B4B"/>
    <w:rsid w:val="00935197"/>
    <w:rsid w:val="00937924"/>
    <w:rsid w:val="009419C9"/>
    <w:rsid w:val="00942077"/>
    <w:rsid w:val="00942563"/>
    <w:rsid w:val="0094295F"/>
    <w:rsid w:val="00943397"/>
    <w:rsid w:val="00943DA8"/>
    <w:rsid w:val="00943E73"/>
    <w:rsid w:val="0094525A"/>
    <w:rsid w:val="00945B42"/>
    <w:rsid w:val="00951912"/>
    <w:rsid w:val="009536AF"/>
    <w:rsid w:val="00953F8F"/>
    <w:rsid w:val="00954BAB"/>
    <w:rsid w:val="009564DD"/>
    <w:rsid w:val="009620A1"/>
    <w:rsid w:val="00971091"/>
    <w:rsid w:val="009737CC"/>
    <w:rsid w:val="00974186"/>
    <w:rsid w:val="009749A6"/>
    <w:rsid w:val="00977705"/>
    <w:rsid w:val="00986379"/>
    <w:rsid w:val="00992C34"/>
    <w:rsid w:val="00993914"/>
    <w:rsid w:val="00994236"/>
    <w:rsid w:val="009962BC"/>
    <w:rsid w:val="0099776E"/>
    <w:rsid w:val="009A0B5D"/>
    <w:rsid w:val="009A1744"/>
    <w:rsid w:val="009A20E7"/>
    <w:rsid w:val="009A3D1E"/>
    <w:rsid w:val="009A592D"/>
    <w:rsid w:val="009A7A95"/>
    <w:rsid w:val="009B0A47"/>
    <w:rsid w:val="009B1506"/>
    <w:rsid w:val="009B38D1"/>
    <w:rsid w:val="009B4F6F"/>
    <w:rsid w:val="009B7174"/>
    <w:rsid w:val="009C475B"/>
    <w:rsid w:val="009C4DED"/>
    <w:rsid w:val="009C59B5"/>
    <w:rsid w:val="009C60E8"/>
    <w:rsid w:val="009C6E17"/>
    <w:rsid w:val="009D2E31"/>
    <w:rsid w:val="009D5855"/>
    <w:rsid w:val="009D63AE"/>
    <w:rsid w:val="009D6B95"/>
    <w:rsid w:val="009E2CE6"/>
    <w:rsid w:val="009E3339"/>
    <w:rsid w:val="009E5736"/>
    <w:rsid w:val="009E73AD"/>
    <w:rsid w:val="009F0599"/>
    <w:rsid w:val="009F2392"/>
    <w:rsid w:val="009F2722"/>
    <w:rsid w:val="009F40D3"/>
    <w:rsid w:val="00A007A0"/>
    <w:rsid w:val="00A00F85"/>
    <w:rsid w:val="00A02FD7"/>
    <w:rsid w:val="00A03803"/>
    <w:rsid w:val="00A03BE2"/>
    <w:rsid w:val="00A057A8"/>
    <w:rsid w:val="00A06E36"/>
    <w:rsid w:val="00A102AD"/>
    <w:rsid w:val="00A108EE"/>
    <w:rsid w:val="00A12F15"/>
    <w:rsid w:val="00A14522"/>
    <w:rsid w:val="00A1670D"/>
    <w:rsid w:val="00A1775C"/>
    <w:rsid w:val="00A24A22"/>
    <w:rsid w:val="00A25D09"/>
    <w:rsid w:val="00A26431"/>
    <w:rsid w:val="00A304D8"/>
    <w:rsid w:val="00A3100F"/>
    <w:rsid w:val="00A32376"/>
    <w:rsid w:val="00A34DAD"/>
    <w:rsid w:val="00A34DDB"/>
    <w:rsid w:val="00A356F7"/>
    <w:rsid w:val="00A36A25"/>
    <w:rsid w:val="00A378EF"/>
    <w:rsid w:val="00A40029"/>
    <w:rsid w:val="00A407EF"/>
    <w:rsid w:val="00A42EA3"/>
    <w:rsid w:val="00A43CCC"/>
    <w:rsid w:val="00A44645"/>
    <w:rsid w:val="00A467FE"/>
    <w:rsid w:val="00A536AA"/>
    <w:rsid w:val="00A56A0F"/>
    <w:rsid w:val="00A60F24"/>
    <w:rsid w:val="00A6400A"/>
    <w:rsid w:val="00A647B3"/>
    <w:rsid w:val="00A65410"/>
    <w:rsid w:val="00A676D9"/>
    <w:rsid w:val="00A67B50"/>
    <w:rsid w:val="00A72AC0"/>
    <w:rsid w:val="00A74221"/>
    <w:rsid w:val="00A826DB"/>
    <w:rsid w:val="00A82B53"/>
    <w:rsid w:val="00A920B6"/>
    <w:rsid w:val="00A924A7"/>
    <w:rsid w:val="00A925D7"/>
    <w:rsid w:val="00A92A09"/>
    <w:rsid w:val="00A9493B"/>
    <w:rsid w:val="00A9737A"/>
    <w:rsid w:val="00A97BD8"/>
    <w:rsid w:val="00AA18A9"/>
    <w:rsid w:val="00AB3CCF"/>
    <w:rsid w:val="00AB533B"/>
    <w:rsid w:val="00AB54AF"/>
    <w:rsid w:val="00AC0792"/>
    <w:rsid w:val="00AC4073"/>
    <w:rsid w:val="00AC504A"/>
    <w:rsid w:val="00AD20DA"/>
    <w:rsid w:val="00AD3A95"/>
    <w:rsid w:val="00AD4625"/>
    <w:rsid w:val="00AD54CF"/>
    <w:rsid w:val="00AD7F19"/>
    <w:rsid w:val="00AE217F"/>
    <w:rsid w:val="00AE3AE8"/>
    <w:rsid w:val="00AE464A"/>
    <w:rsid w:val="00AE466C"/>
    <w:rsid w:val="00AE69F6"/>
    <w:rsid w:val="00AE786A"/>
    <w:rsid w:val="00AE79F9"/>
    <w:rsid w:val="00AF18E0"/>
    <w:rsid w:val="00AF3EA0"/>
    <w:rsid w:val="00B01248"/>
    <w:rsid w:val="00B07B28"/>
    <w:rsid w:val="00B10368"/>
    <w:rsid w:val="00B11337"/>
    <w:rsid w:val="00B22210"/>
    <w:rsid w:val="00B23004"/>
    <w:rsid w:val="00B232AC"/>
    <w:rsid w:val="00B241A4"/>
    <w:rsid w:val="00B25654"/>
    <w:rsid w:val="00B25689"/>
    <w:rsid w:val="00B25DF6"/>
    <w:rsid w:val="00B31590"/>
    <w:rsid w:val="00B31B4C"/>
    <w:rsid w:val="00B321C1"/>
    <w:rsid w:val="00B43459"/>
    <w:rsid w:val="00B436BE"/>
    <w:rsid w:val="00B45B3D"/>
    <w:rsid w:val="00B45D19"/>
    <w:rsid w:val="00B46D0C"/>
    <w:rsid w:val="00B46E96"/>
    <w:rsid w:val="00B47038"/>
    <w:rsid w:val="00B52322"/>
    <w:rsid w:val="00B546B8"/>
    <w:rsid w:val="00B54965"/>
    <w:rsid w:val="00B5792E"/>
    <w:rsid w:val="00B62090"/>
    <w:rsid w:val="00B645E8"/>
    <w:rsid w:val="00B6468C"/>
    <w:rsid w:val="00B700B1"/>
    <w:rsid w:val="00B700D8"/>
    <w:rsid w:val="00B70E69"/>
    <w:rsid w:val="00B73447"/>
    <w:rsid w:val="00B73460"/>
    <w:rsid w:val="00B737E9"/>
    <w:rsid w:val="00B74AC6"/>
    <w:rsid w:val="00B76DB0"/>
    <w:rsid w:val="00B84875"/>
    <w:rsid w:val="00B90B09"/>
    <w:rsid w:val="00B92FEE"/>
    <w:rsid w:val="00B94D86"/>
    <w:rsid w:val="00B9580B"/>
    <w:rsid w:val="00B95B53"/>
    <w:rsid w:val="00BA24F3"/>
    <w:rsid w:val="00BA29B7"/>
    <w:rsid w:val="00BA6CD7"/>
    <w:rsid w:val="00BB03ED"/>
    <w:rsid w:val="00BB0C28"/>
    <w:rsid w:val="00BB6D8B"/>
    <w:rsid w:val="00BB79FB"/>
    <w:rsid w:val="00BB7AB3"/>
    <w:rsid w:val="00BC1C34"/>
    <w:rsid w:val="00BC526F"/>
    <w:rsid w:val="00BC5641"/>
    <w:rsid w:val="00BC5A97"/>
    <w:rsid w:val="00BC6401"/>
    <w:rsid w:val="00BC70E8"/>
    <w:rsid w:val="00BC75CD"/>
    <w:rsid w:val="00BC7F71"/>
    <w:rsid w:val="00BD06DA"/>
    <w:rsid w:val="00BD22AF"/>
    <w:rsid w:val="00BD2E10"/>
    <w:rsid w:val="00BD5800"/>
    <w:rsid w:val="00BD65D1"/>
    <w:rsid w:val="00BE4F21"/>
    <w:rsid w:val="00BE6BC5"/>
    <w:rsid w:val="00BF325B"/>
    <w:rsid w:val="00BF3E44"/>
    <w:rsid w:val="00BF5126"/>
    <w:rsid w:val="00BF57F4"/>
    <w:rsid w:val="00C02105"/>
    <w:rsid w:val="00C02737"/>
    <w:rsid w:val="00C02EFB"/>
    <w:rsid w:val="00C06CEC"/>
    <w:rsid w:val="00C07868"/>
    <w:rsid w:val="00C10CAF"/>
    <w:rsid w:val="00C11815"/>
    <w:rsid w:val="00C1229A"/>
    <w:rsid w:val="00C1357A"/>
    <w:rsid w:val="00C153EB"/>
    <w:rsid w:val="00C155A2"/>
    <w:rsid w:val="00C165EB"/>
    <w:rsid w:val="00C23E9D"/>
    <w:rsid w:val="00C32665"/>
    <w:rsid w:val="00C3418E"/>
    <w:rsid w:val="00C407E3"/>
    <w:rsid w:val="00C40D2B"/>
    <w:rsid w:val="00C426B4"/>
    <w:rsid w:val="00C42AB1"/>
    <w:rsid w:val="00C43CE6"/>
    <w:rsid w:val="00C4446C"/>
    <w:rsid w:val="00C469E2"/>
    <w:rsid w:val="00C500E3"/>
    <w:rsid w:val="00C51D01"/>
    <w:rsid w:val="00C541B5"/>
    <w:rsid w:val="00C55263"/>
    <w:rsid w:val="00C66F43"/>
    <w:rsid w:val="00C70225"/>
    <w:rsid w:val="00C732A5"/>
    <w:rsid w:val="00C73F53"/>
    <w:rsid w:val="00C80100"/>
    <w:rsid w:val="00C817B8"/>
    <w:rsid w:val="00C8265F"/>
    <w:rsid w:val="00C83CE3"/>
    <w:rsid w:val="00C8406A"/>
    <w:rsid w:val="00C86454"/>
    <w:rsid w:val="00C86E8D"/>
    <w:rsid w:val="00C916D0"/>
    <w:rsid w:val="00C93B6D"/>
    <w:rsid w:val="00C93EE1"/>
    <w:rsid w:val="00C97C6E"/>
    <w:rsid w:val="00C97F40"/>
    <w:rsid w:val="00CA1815"/>
    <w:rsid w:val="00CA2E4E"/>
    <w:rsid w:val="00CA4EC2"/>
    <w:rsid w:val="00CA5523"/>
    <w:rsid w:val="00CA7250"/>
    <w:rsid w:val="00CB071D"/>
    <w:rsid w:val="00CB3D41"/>
    <w:rsid w:val="00CB682A"/>
    <w:rsid w:val="00CC00FB"/>
    <w:rsid w:val="00CC1F75"/>
    <w:rsid w:val="00CC1FE6"/>
    <w:rsid w:val="00CC3132"/>
    <w:rsid w:val="00CC5981"/>
    <w:rsid w:val="00CC7C74"/>
    <w:rsid w:val="00CC7D29"/>
    <w:rsid w:val="00CD1848"/>
    <w:rsid w:val="00CD34E7"/>
    <w:rsid w:val="00CD3B1F"/>
    <w:rsid w:val="00CD5101"/>
    <w:rsid w:val="00CD54E9"/>
    <w:rsid w:val="00CE13A4"/>
    <w:rsid w:val="00CE1413"/>
    <w:rsid w:val="00CE2E06"/>
    <w:rsid w:val="00CE468A"/>
    <w:rsid w:val="00CE6897"/>
    <w:rsid w:val="00CE79E3"/>
    <w:rsid w:val="00CE7EFD"/>
    <w:rsid w:val="00CF13B3"/>
    <w:rsid w:val="00CF213F"/>
    <w:rsid w:val="00CF397D"/>
    <w:rsid w:val="00CF5903"/>
    <w:rsid w:val="00D008C9"/>
    <w:rsid w:val="00D00CC7"/>
    <w:rsid w:val="00D025CF"/>
    <w:rsid w:val="00D026CA"/>
    <w:rsid w:val="00D042FF"/>
    <w:rsid w:val="00D05F49"/>
    <w:rsid w:val="00D06275"/>
    <w:rsid w:val="00D06F72"/>
    <w:rsid w:val="00D07885"/>
    <w:rsid w:val="00D102A0"/>
    <w:rsid w:val="00D11D92"/>
    <w:rsid w:val="00D12A85"/>
    <w:rsid w:val="00D13156"/>
    <w:rsid w:val="00D1708F"/>
    <w:rsid w:val="00D17FA9"/>
    <w:rsid w:val="00D24D60"/>
    <w:rsid w:val="00D27D05"/>
    <w:rsid w:val="00D34B44"/>
    <w:rsid w:val="00D34EA5"/>
    <w:rsid w:val="00D364E1"/>
    <w:rsid w:val="00D4179A"/>
    <w:rsid w:val="00D41985"/>
    <w:rsid w:val="00D41E69"/>
    <w:rsid w:val="00D42231"/>
    <w:rsid w:val="00D47A87"/>
    <w:rsid w:val="00D50269"/>
    <w:rsid w:val="00D57A3F"/>
    <w:rsid w:val="00D6494B"/>
    <w:rsid w:val="00D64BA5"/>
    <w:rsid w:val="00D64C31"/>
    <w:rsid w:val="00D67E83"/>
    <w:rsid w:val="00D710F8"/>
    <w:rsid w:val="00D73246"/>
    <w:rsid w:val="00D77D2D"/>
    <w:rsid w:val="00D8014F"/>
    <w:rsid w:val="00D81929"/>
    <w:rsid w:val="00D820F9"/>
    <w:rsid w:val="00D82B0B"/>
    <w:rsid w:val="00D90EC2"/>
    <w:rsid w:val="00D94F69"/>
    <w:rsid w:val="00D961E2"/>
    <w:rsid w:val="00DA6683"/>
    <w:rsid w:val="00DA704A"/>
    <w:rsid w:val="00DB5AD4"/>
    <w:rsid w:val="00DC1235"/>
    <w:rsid w:val="00DC18E1"/>
    <w:rsid w:val="00DC21C8"/>
    <w:rsid w:val="00DC3F5F"/>
    <w:rsid w:val="00DC507C"/>
    <w:rsid w:val="00DC760A"/>
    <w:rsid w:val="00DD05DC"/>
    <w:rsid w:val="00DD1E83"/>
    <w:rsid w:val="00DD3AF8"/>
    <w:rsid w:val="00DD60F2"/>
    <w:rsid w:val="00DD6EBA"/>
    <w:rsid w:val="00DE00D1"/>
    <w:rsid w:val="00DE0DFA"/>
    <w:rsid w:val="00DE699F"/>
    <w:rsid w:val="00DE74E1"/>
    <w:rsid w:val="00DE7F44"/>
    <w:rsid w:val="00DF0AA1"/>
    <w:rsid w:val="00DF25F5"/>
    <w:rsid w:val="00DF4070"/>
    <w:rsid w:val="00DF4D9B"/>
    <w:rsid w:val="00DF51A6"/>
    <w:rsid w:val="00DF55F8"/>
    <w:rsid w:val="00DF5677"/>
    <w:rsid w:val="00DF74ED"/>
    <w:rsid w:val="00E04163"/>
    <w:rsid w:val="00E1032F"/>
    <w:rsid w:val="00E118C5"/>
    <w:rsid w:val="00E1455F"/>
    <w:rsid w:val="00E153C0"/>
    <w:rsid w:val="00E15FE2"/>
    <w:rsid w:val="00E22303"/>
    <w:rsid w:val="00E25FEA"/>
    <w:rsid w:val="00E30556"/>
    <w:rsid w:val="00E336BF"/>
    <w:rsid w:val="00E34E2B"/>
    <w:rsid w:val="00E37A44"/>
    <w:rsid w:val="00E41666"/>
    <w:rsid w:val="00E42074"/>
    <w:rsid w:val="00E42842"/>
    <w:rsid w:val="00E465C7"/>
    <w:rsid w:val="00E47399"/>
    <w:rsid w:val="00E51ADD"/>
    <w:rsid w:val="00E5256A"/>
    <w:rsid w:val="00E52AFF"/>
    <w:rsid w:val="00E55BE6"/>
    <w:rsid w:val="00E56D28"/>
    <w:rsid w:val="00E600EF"/>
    <w:rsid w:val="00E60537"/>
    <w:rsid w:val="00E62245"/>
    <w:rsid w:val="00E6280C"/>
    <w:rsid w:val="00E66115"/>
    <w:rsid w:val="00E70F0C"/>
    <w:rsid w:val="00E72624"/>
    <w:rsid w:val="00E76EF7"/>
    <w:rsid w:val="00E80899"/>
    <w:rsid w:val="00E92447"/>
    <w:rsid w:val="00E96C4B"/>
    <w:rsid w:val="00EA0E6E"/>
    <w:rsid w:val="00EA1594"/>
    <w:rsid w:val="00EA3DA9"/>
    <w:rsid w:val="00EA4B35"/>
    <w:rsid w:val="00EA61FE"/>
    <w:rsid w:val="00EB006D"/>
    <w:rsid w:val="00EB1017"/>
    <w:rsid w:val="00EB1DF2"/>
    <w:rsid w:val="00EB3792"/>
    <w:rsid w:val="00EB437E"/>
    <w:rsid w:val="00EB4509"/>
    <w:rsid w:val="00EB620B"/>
    <w:rsid w:val="00EC0C5F"/>
    <w:rsid w:val="00EC13FA"/>
    <w:rsid w:val="00EC3034"/>
    <w:rsid w:val="00EC3418"/>
    <w:rsid w:val="00EC5D2C"/>
    <w:rsid w:val="00ED1B87"/>
    <w:rsid w:val="00ED27F2"/>
    <w:rsid w:val="00ED4863"/>
    <w:rsid w:val="00ED7EB6"/>
    <w:rsid w:val="00EE15D3"/>
    <w:rsid w:val="00EE5B03"/>
    <w:rsid w:val="00EE7711"/>
    <w:rsid w:val="00EE7A9F"/>
    <w:rsid w:val="00EF1408"/>
    <w:rsid w:val="00EF566F"/>
    <w:rsid w:val="00EF6780"/>
    <w:rsid w:val="00EF724D"/>
    <w:rsid w:val="00EF7288"/>
    <w:rsid w:val="00F008D5"/>
    <w:rsid w:val="00F00B79"/>
    <w:rsid w:val="00F02067"/>
    <w:rsid w:val="00F049FE"/>
    <w:rsid w:val="00F0509E"/>
    <w:rsid w:val="00F05EE8"/>
    <w:rsid w:val="00F06E88"/>
    <w:rsid w:val="00F10325"/>
    <w:rsid w:val="00F10876"/>
    <w:rsid w:val="00F13222"/>
    <w:rsid w:val="00F13C3D"/>
    <w:rsid w:val="00F14C3C"/>
    <w:rsid w:val="00F159D4"/>
    <w:rsid w:val="00F25EBE"/>
    <w:rsid w:val="00F26E29"/>
    <w:rsid w:val="00F2716B"/>
    <w:rsid w:val="00F31A2B"/>
    <w:rsid w:val="00F32F56"/>
    <w:rsid w:val="00F34260"/>
    <w:rsid w:val="00F344D6"/>
    <w:rsid w:val="00F355CE"/>
    <w:rsid w:val="00F43F64"/>
    <w:rsid w:val="00F44FE1"/>
    <w:rsid w:val="00F47F31"/>
    <w:rsid w:val="00F51DC6"/>
    <w:rsid w:val="00F52EAA"/>
    <w:rsid w:val="00F546F1"/>
    <w:rsid w:val="00F554DC"/>
    <w:rsid w:val="00F55614"/>
    <w:rsid w:val="00F55F1C"/>
    <w:rsid w:val="00F5650C"/>
    <w:rsid w:val="00F62278"/>
    <w:rsid w:val="00F633C3"/>
    <w:rsid w:val="00F6548B"/>
    <w:rsid w:val="00F70617"/>
    <w:rsid w:val="00F709A4"/>
    <w:rsid w:val="00F71FC2"/>
    <w:rsid w:val="00F755D5"/>
    <w:rsid w:val="00F75DBB"/>
    <w:rsid w:val="00F76623"/>
    <w:rsid w:val="00F82167"/>
    <w:rsid w:val="00F82D54"/>
    <w:rsid w:val="00F834AB"/>
    <w:rsid w:val="00F86AC9"/>
    <w:rsid w:val="00F8705D"/>
    <w:rsid w:val="00F87C8D"/>
    <w:rsid w:val="00F908A7"/>
    <w:rsid w:val="00F92EA0"/>
    <w:rsid w:val="00F93663"/>
    <w:rsid w:val="00F944B4"/>
    <w:rsid w:val="00F945BF"/>
    <w:rsid w:val="00FA04A8"/>
    <w:rsid w:val="00FA120D"/>
    <w:rsid w:val="00FA156F"/>
    <w:rsid w:val="00FA2A5A"/>
    <w:rsid w:val="00FA7EE8"/>
    <w:rsid w:val="00FB104B"/>
    <w:rsid w:val="00FB3846"/>
    <w:rsid w:val="00FB42E9"/>
    <w:rsid w:val="00FB47E5"/>
    <w:rsid w:val="00FC02E9"/>
    <w:rsid w:val="00FC0821"/>
    <w:rsid w:val="00FC0D19"/>
    <w:rsid w:val="00FC1F13"/>
    <w:rsid w:val="00FC2A90"/>
    <w:rsid w:val="00FC31D7"/>
    <w:rsid w:val="00FC55E1"/>
    <w:rsid w:val="00FC6309"/>
    <w:rsid w:val="00FD018A"/>
    <w:rsid w:val="00FD2170"/>
    <w:rsid w:val="00FD6073"/>
    <w:rsid w:val="00FE0D84"/>
    <w:rsid w:val="00FE2484"/>
    <w:rsid w:val="00FE2DF6"/>
    <w:rsid w:val="00FE33DD"/>
    <w:rsid w:val="00FE48DE"/>
    <w:rsid w:val="00FE4B20"/>
    <w:rsid w:val="00FE4B3C"/>
    <w:rsid w:val="00FE5817"/>
    <w:rsid w:val="00FE5A01"/>
    <w:rsid w:val="00FE5FE3"/>
    <w:rsid w:val="00FE7AB9"/>
    <w:rsid w:val="00FF0D5F"/>
    <w:rsid w:val="00FF1EA6"/>
    <w:rsid w:val="00FF686F"/>
    <w:rsid w:val="00FF79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B422B9"/>
  <w15:docId w15:val="{A0834ADE-CFD4-4618-8EA7-5BBD67F9C2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E47399"/>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rPr>
  </w:style>
  <w:style w:type="paragraph" w:styleId="Heading4">
    <w:name w:val="heading 4"/>
    <w:basedOn w:val="Normal"/>
    <w:link w:val="Heading4Char"/>
    <w:uiPriority w:val="9"/>
    <w:qFormat/>
    <w:rsid w:val="00E47399"/>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1018C"/>
    <w:rPr>
      <w:color w:val="0563C1" w:themeColor="hyperlink"/>
      <w:u w:val="single"/>
    </w:rPr>
  </w:style>
  <w:style w:type="character" w:styleId="UnresolvedMention">
    <w:name w:val="Unresolved Mention"/>
    <w:basedOn w:val="DefaultParagraphFont"/>
    <w:uiPriority w:val="99"/>
    <w:semiHidden/>
    <w:unhideWhenUsed/>
    <w:rsid w:val="0031018C"/>
    <w:rPr>
      <w:color w:val="605E5C"/>
      <w:shd w:val="clear" w:color="auto" w:fill="E1DFDD"/>
    </w:rPr>
  </w:style>
  <w:style w:type="paragraph" w:styleId="Header">
    <w:name w:val="header"/>
    <w:basedOn w:val="Normal"/>
    <w:link w:val="HeaderChar"/>
    <w:uiPriority w:val="99"/>
    <w:unhideWhenUsed/>
    <w:rsid w:val="00E25F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25FEA"/>
  </w:style>
  <w:style w:type="paragraph" w:styleId="Footer">
    <w:name w:val="footer"/>
    <w:basedOn w:val="Normal"/>
    <w:link w:val="FooterChar"/>
    <w:uiPriority w:val="99"/>
    <w:unhideWhenUsed/>
    <w:rsid w:val="00E25F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5FEA"/>
  </w:style>
  <w:style w:type="paragraph" w:styleId="NormalWeb">
    <w:name w:val="Normal (Web)"/>
    <w:basedOn w:val="Normal"/>
    <w:uiPriority w:val="99"/>
    <w:semiHidden/>
    <w:unhideWhenUsed/>
    <w:rsid w:val="00A12F15"/>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styleId="Strong">
    <w:name w:val="Strong"/>
    <w:basedOn w:val="DefaultParagraphFont"/>
    <w:uiPriority w:val="22"/>
    <w:qFormat/>
    <w:rsid w:val="00A12F15"/>
    <w:rPr>
      <w:b/>
      <w:bCs/>
    </w:rPr>
  </w:style>
  <w:style w:type="paragraph" w:styleId="z-TopofForm">
    <w:name w:val="HTML Top of Form"/>
    <w:basedOn w:val="Normal"/>
    <w:next w:val="Normal"/>
    <w:link w:val="z-TopofFormChar"/>
    <w:hidden/>
    <w:uiPriority w:val="99"/>
    <w:semiHidden/>
    <w:unhideWhenUsed/>
    <w:rsid w:val="00A12F15"/>
    <w:pPr>
      <w:pBdr>
        <w:bottom w:val="single" w:sz="6" w:space="1" w:color="auto"/>
      </w:pBdr>
      <w:spacing w:after="0" w:line="240" w:lineRule="auto"/>
      <w:jc w:val="center"/>
    </w:pPr>
    <w:rPr>
      <w:rFonts w:ascii="Arial" w:eastAsia="Times New Roman" w:hAnsi="Arial" w:cs="Arial"/>
      <w:vanish/>
      <w:kern w:val="0"/>
      <w:sz w:val="16"/>
      <w:szCs w:val="16"/>
      <w:lang w:eastAsia="en-IN"/>
    </w:rPr>
  </w:style>
  <w:style w:type="character" w:customStyle="1" w:styleId="z-TopofFormChar">
    <w:name w:val="z-Top of Form Char"/>
    <w:basedOn w:val="DefaultParagraphFont"/>
    <w:link w:val="z-TopofForm"/>
    <w:uiPriority w:val="99"/>
    <w:semiHidden/>
    <w:rsid w:val="00A12F15"/>
    <w:rPr>
      <w:rFonts w:ascii="Arial" w:eastAsia="Times New Roman" w:hAnsi="Arial" w:cs="Arial"/>
      <w:vanish/>
      <w:kern w:val="0"/>
      <w:sz w:val="16"/>
      <w:szCs w:val="16"/>
      <w:lang w:eastAsia="en-IN"/>
    </w:rPr>
  </w:style>
  <w:style w:type="character" w:customStyle="1" w:styleId="cskcde">
    <w:name w:val="cskcde"/>
    <w:basedOn w:val="DefaultParagraphFont"/>
    <w:rsid w:val="00252660"/>
  </w:style>
  <w:style w:type="character" w:customStyle="1" w:styleId="hgkelc">
    <w:name w:val="hgkelc"/>
    <w:basedOn w:val="DefaultParagraphFont"/>
    <w:rsid w:val="00252660"/>
  </w:style>
  <w:style w:type="paragraph" w:styleId="ListParagraph">
    <w:name w:val="List Paragraph"/>
    <w:basedOn w:val="Normal"/>
    <w:uiPriority w:val="34"/>
    <w:qFormat/>
    <w:rsid w:val="00692DF5"/>
    <w:pPr>
      <w:ind w:left="720"/>
      <w:contextualSpacing/>
    </w:pPr>
  </w:style>
  <w:style w:type="table" w:styleId="TableGrid">
    <w:name w:val="Table Grid"/>
    <w:basedOn w:val="TableNormal"/>
    <w:uiPriority w:val="39"/>
    <w:rsid w:val="00004E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E47399"/>
    <w:rPr>
      <w:rFonts w:ascii="Times New Roman" w:eastAsia="Times New Roman" w:hAnsi="Times New Roman" w:cs="Times New Roman"/>
      <w:b/>
      <w:bCs/>
      <w:kern w:val="0"/>
      <w:sz w:val="27"/>
      <w:szCs w:val="27"/>
      <w:lang w:eastAsia="en-IN"/>
    </w:rPr>
  </w:style>
  <w:style w:type="character" w:customStyle="1" w:styleId="Heading4Char">
    <w:name w:val="Heading 4 Char"/>
    <w:basedOn w:val="DefaultParagraphFont"/>
    <w:link w:val="Heading4"/>
    <w:uiPriority w:val="9"/>
    <w:rsid w:val="00E47399"/>
    <w:rPr>
      <w:rFonts w:ascii="Times New Roman" w:eastAsia="Times New Roman" w:hAnsi="Times New Roman" w:cs="Times New Roman"/>
      <w:b/>
      <w:bCs/>
      <w:kern w:val="0"/>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15384">
      <w:bodyDiv w:val="1"/>
      <w:marLeft w:val="0"/>
      <w:marRight w:val="0"/>
      <w:marTop w:val="0"/>
      <w:marBottom w:val="0"/>
      <w:divBdr>
        <w:top w:val="none" w:sz="0" w:space="0" w:color="auto"/>
        <w:left w:val="none" w:sz="0" w:space="0" w:color="auto"/>
        <w:bottom w:val="none" w:sz="0" w:space="0" w:color="auto"/>
        <w:right w:val="none" w:sz="0" w:space="0" w:color="auto"/>
      </w:divBdr>
    </w:div>
    <w:div w:id="220364135">
      <w:bodyDiv w:val="1"/>
      <w:marLeft w:val="0"/>
      <w:marRight w:val="0"/>
      <w:marTop w:val="0"/>
      <w:marBottom w:val="0"/>
      <w:divBdr>
        <w:top w:val="none" w:sz="0" w:space="0" w:color="auto"/>
        <w:left w:val="none" w:sz="0" w:space="0" w:color="auto"/>
        <w:bottom w:val="none" w:sz="0" w:space="0" w:color="auto"/>
        <w:right w:val="none" w:sz="0" w:space="0" w:color="auto"/>
      </w:divBdr>
    </w:div>
    <w:div w:id="936448334">
      <w:bodyDiv w:val="1"/>
      <w:marLeft w:val="0"/>
      <w:marRight w:val="0"/>
      <w:marTop w:val="0"/>
      <w:marBottom w:val="0"/>
      <w:divBdr>
        <w:top w:val="none" w:sz="0" w:space="0" w:color="auto"/>
        <w:left w:val="none" w:sz="0" w:space="0" w:color="auto"/>
        <w:bottom w:val="none" w:sz="0" w:space="0" w:color="auto"/>
        <w:right w:val="none" w:sz="0" w:space="0" w:color="auto"/>
      </w:divBdr>
    </w:div>
    <w:div w:id="957681528">
      <w:bodyDiv w:val="1"/>
      <w:marLeft w:val="0"/>
      <w:marRight w:val="0"/>
      <w:marTop w:val="0"/>
      <w:marBottom w:val="0"/>
      <w:divBdr>
        <w:top w:val="none" w:sz="0" w:space="0" w:color="auto"/>
        <w:left w:val="none" w:sz="0" w:space="0" w:color="auto"/>
        <w:bottom w:val="none" w:sz="0" w:space="0" w:color="auto"/>
        <w:right w:val="none" w:sz="0" w:space="0" w:color="auto"/>
      </w:divBdr>
    </w:div>
    <w:div w:id="1062295494">
      <w:bodyDiv w:val="1"/>
      <w:marLeft w:val="0"/>
      <w:marRight w:val="0"/>
      <w:marTop w:val="0"/>
      <w:marBottom w:val="0"/>
      <w:divBdr>
        <w:top w:val="none" w:sz="0" w:space="0" w:color="auto"/>
        <w:left w:val="none" w:sz="0" w:space="0" w:color="auto"/>
        <w:bottom w:val="none" w:sz="0" w:space="0" w:color="auto"/>
        <w:right w:val="none" w:sz="0" w:space="0" w:color="auto"/>
      </w:divBdr>
      <w:divsChild>
        <w:div w:id="103620915">
          <w:marLeft w:val="0"/>
          <w:marRight w:val="0"/>
          <w:marTop w:val="0"/>
          <w:marBottom w:val="0"/>
          <w:divBdr>
            <w:top w:val="none" w:sz="0" w:space="0" w:color="auto"/>
            <w:left w:val="none" w:sz="0" w:space="0" w:color="auto"/>
            <w:bottom w:val="none" w:sz="0" w:space="0" w:color="auto"/>
            <w:right w:val="none" w:sz="0" w:space="0" w:color="auto"/>
          </w:divBdr>
          <w:divsChild>
            <w:div w:id="1851336023">
              <w:marLeft w:val="0"/>
              <w:marRight w:val="0"/>
              <w:marTop w:val="0"/>
              <w:marBottom w:val="0"/>
              <w:divBdr>
                <w:top w:val="none" w:sz="0" w:space="0" w:color="auto"/>
                <w:left w:val="none" w:sz="0" w:space="0" w:color="auto"/>
                <w:bottom w:val="none" w:sz="0" w:space="0" w:color="auto"/>
                <w:right w:val="none" w:sz="0" w:space="0" w:color="auto"/>
              </w:divBdr>
              <w:divsChild>
                <w:div w:id="669867644">
                  <w:marLeft w:val="0"/>
                  <w:marRight w:val="0"/>
                  <w:marTop w:val="0"/>
                  <w:marBottom w:val="0"/>
                  <w:divBdr>
                    <w:top w:val="none" w:sz="0" w:space="0" w:color="auto"/>
                    <w:left w:val="none" w:sz="0" w:space="0" w:color="auto"/>
                    <w:bottom w:val="none" w:sz="0" w:space="0" w:color="auto"/>
                    <w:right w:val="none" w:sz="0" w:space="0" w:color="auto"/>
                  </w:divBdr>
                  <w:divsChild>
                    <w:div w:id="2064211195">
                      <w:marLeft w:val="0"/>
                      <w:marRight w:val="0"/>
                      <w:marTop w:val="0"/>
                      <w:marBottom w:val="0"/>
                      <w:divBdr>
                        <w:top w:val="none" w:sz="0" w:space="0" w:color="auto"/>
                        <w:left w:val="none" w:sz="0" w:space="0" w:color="auto"/>
                        <w:bottom w:val="none" w:sz="0" w:space="0" w:color="auto"/>
                        <w:right w:val="none" w:sz="0" w:space="0" w:color="auto"/>
                      </w:divBdr>
                      <w:divsChild>
                        <w:div w:id="687415825">
                          <w:marLeft w:val="0"/>
                          <w:marRight w:val="0"/>
                          <w:marTop w:val="0"/>
                          <w:marBottom w:val="0"/>
                          <w:divBdr>
                            <w:top w:val="none" w:sz="0" w:space="0" w:color="auto"/>
                            <w:left w:val="none" w:sz="0" w:space="0" w:color="auto"/>
                            <w:bottom w:val="none" w:sz="0" w:space="0" w:color="auto"/>
                            <w:right w:val="none" w:sz="0" w:space="0" w:color="auto"/>
                          </w:divBdr>
                          <w:divsChild>
                            <w:div w:id="1666006939">
                              <w:marLeft w:val="0"/>
                              <w:marRight w:val="0"/>
                              <w:marTop w:val="0"/>
                              <w:marBottom w:val="0"/>
                              <w:divBdr>
                                <w:top w:val="none" w:sz="0" w:space="0" w:color="auto"/>
                                <w:left w:val="none" w:sz="0" w:space="0" w:color="auto"/>
                                <w:bottom w:val="none" w:sz="0" w:space="0" w:color="auto"/>
                                <w:right w:val="none" w:sz="0" w:space="0" w:color="auto"/>
                              </w:divBdr>
                              <w:divsChild>
                                <w:div w:id="1425374930">
                                  <w:marLeft w:val="0"/>
                                  <w:marRight w:val="0"/>
                                  <w:marTop w:val="0"/>
                                  <w:marBottom w:val="0"/>
                                  <w:divBdr>
                                    <w:top w:val="none" w:sz="0" w:space="0" w:color="auto"/>
                                    <w:left w:val="none" w:sz="0" w:space="0" w:color="auto"/>
                                    <w:bottom w:val="none" w:sz="0" w:space="0" w:color="auto"/>
                                    <w:right w:val="none" w:sz="0" w:space="0" w:color="auto"/>
                                  </w:divBdr>
                                  <w:divsChild>
                                    <w:div w:id="159188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4012821">
          <w:marLeft w:val="0"/>
          <w:marRight w:val="0"/>
          <w:marTop w:val="0"/>
          <w:marBottom w:val="0"/>
          <w:divBdr>
            <w:top w:val="none" w:sz="0" w:space="0" w:color="auto"/>
            <w:left w:val="none" w:sz="0" w:space="0" w:color="auto"/>
            <w:bottom w:val="none" w:sz="0" w:space="0" w:color="auto"/>
            <w:right w:val="none" w:sz="0" w:space="0" w:color="auto"/>
          </w:divBdr>
          <w:divsChild>
            <w:div w:id="1854148164">
              <w:marLeft w:val="0"/>
              <w:marRight w:val="0"/>
              <w:marTop w:val="0"/>
              <w:marBottom w:val="0"/>
              <w:divBdr>
                <w:top w:val="none" w:sz="0" w:space="0" w:color="auto"/>
                <w:left w:val="none" w:sz="0" w:space="0" w:color="auto"/>
                <w:bottom w:val="none" w:sz="0" w:space="0" w:color="auto"/>
                <w:right w:val="none" w:sz="0" w:space="0" w:color="auto"/>
              </w:divBdr>
              <w:divsChild>
                <w:div w:id="533033234">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 w:id="1211646827">
      <w:bodyDiv w:val="1"/>
      <w:marLeft w:val="0"/>
      <w:marRight w:val="0"/>
      <w:marTop w:val="0"/>
      <w:marBottom w:val="0"/>
      <w:divBdr>
        <w:top w:val="none" w:sz="0" w:space="0" w:color="auto"/>
        <w:left w:val="none" w:sz="0" w:space="0" w:color="auto"/>
        <w:bottom w:val="none" w:sz="0" w:space="0" w:color="auto"/>
        <w:right w:val="none" w:sz="0" w:space="0" w:color="auto"/>
      </w:divBdr>
    </w:div>
    <w:div w:id="1237401464">
      <w:bodyDiv w:val="1"/>
      <w:marLeft w:val="0"/>
      <w:marRight w:val="0"/>
      <w:marTop w:val="0"/>
      <w:marBottom w:val="0"/>
      <w:divBdr>
        <w:top w:val="none" w:sz="0" w:space="0" w:color="auto"/>
        <w:left w:val="none" w:sz="0" w:space="0" w:color="auto"/>
        <w:bottom w:val="none" w:sz="0" w:space="0" w:color="auto"/>
        <w:right w:val="none" w:sz="0" w:space="0" w:color="auto"/>
      </w:divBdr>
    </w:div>
    <w:div w:id="1252006216">
      <w:bodyDiv w:val="1"/>
      <w:marLeft w:val="0"/>
      <w:marRight w:val="0"/>
      <w:marTop w:val="0"/>
      <w:marBottom w:val="0"/>
      <w:divBdr>
        <w:top w:val="none" w:sz="0" w:space="0" w:color="auto"/>
        <w:left w:val="none" w:sz="0" w:space="0" w:color="auto"/>
        <w:bottom w:val="none" w:sz="0" w:space="0" w:color="auto"/>
        <w:right w:val="none" w:sz="0" w:space="0" w:color="auto"/>
      </w:divBdr>
    </w:div>
    <w:div w:id="1721976726">
      <w:bodyDiv w:val="1"/>
      <w:marLeft w:val="0"/>
      <w:marRight w:val="0"/>
      <w:marTop w:val="0"/>
      <w:marBottom w:val="0"/>
      <w:divBdr>
        <w:top w:val="none" w:sz="0" w:space="0" w:color="auto"/>
        <w:left w:val="none" w:sz="0" w:space="0" w:color="auto"/>
        <w:bottom w:val="none" w:sz="0" w:space="0" w:color="auto"/>
        <w:right w:val="none" w:sz="0" w:space="0" w:color="auto"/>
      </w:divBdr>
    </w:div>
    <w:div w:id="1923905415">
      <w:bodyDiv w:val="1"/>
      <w:marLeft w:val="0"/>
      <w:marRight w:val="0"/>
      <w:marTop w:val="0"/>
      <w:marBottom w:val="0"/>
      <w:divBdr>
        <w:top w:val="none" w:sz="0" w:space="0" w:color="auto"/>
        <w:left w:val="none" w:sz="0" w:space="0" w:color="auto"/>
        <w:bottom w:val="none" w:sz="0" w:space="0" w:color="auto"/>
        <w:right w:val="none" w:sz="0" w:space="0" w:color="auto"/>
      </w:divBdr>
      <w:divsChild>
        <w:div w:id="212237834">
          <w:marLeft w:val="0"/>
          <w:marRight w:val="0"/>
          <w:marTop w:val="0"/>
          <w:marBottom w:val="0"/>
          <w:divBdr>
            <w:top w:val="none" w:sz="0" w:space="0" w:color="auto"/>
            <w:left w:val="none" w:sz="0" w:space="0" w:color="auto"/>
            <w:bottom w:val="none" w:sz="0" w:space="0" w:color="auto"/>
            <w:right w:val="none" w:sz="0" w:space="0" w:color="auto"/>
          </w:divBdr>
        </w:div>
        <w:div w:id="1753773958">
          <w:marLeft w:val="0"/>
          <w:marRight w:val="0"/>
          <w:marTop w:val="0"/>
          <w:marBottom w:val="0"/>
          <w:divBdr>
            <w:top w:val="single" w:sz="2" w:space="0" w:color="E3E3E3"/>
            <w:left w:val="single" w:sz="2" w:space="0" w:color="E3E3E3"/>
            <w:bottom w:val="single" w:sz="2" w:space="0" w:color="E3E3E3"/>
            <w:right w:val="single" w:sz="2" w:space="0" w:color="E3E3E3"/>
          </w:divBdr>
          <w:divsChild>
            <w:div w:id="848449277">
              <w:marLeft w:val="0"/>
              <w:marRight w:val="0"/>
              <w:marTop w:val="0"/>
              <w:marBottom w:val="0"/>
              <w:divBdr>
                <w:top w:val="single" w:sz="2" w:space="0" w:color="E3E3E3"/>
                <w:left w:val="single" w:sz="2" w:space="0" w:color="E3E3E3"/>
                <w:bottom w:val="single" w:sz="2" w:space="0" w:color="E3E3E3"/>
                <w:right w:val="single" w:sz="2" w:space="0" w:color="E3E3E3"/>
              </w:divBdr>
              <w:divsChild>
                <w:div w:id="136725463">
                  <w:marLeft w:val="0"/>
                  <w:marRight w:val="0"/>
                  <w:marTop w:val="0"/>
                  <w:marBottom w:val="0"/>
                  <w:divBdr>
                    <w:top w:val="single" w:sz="2" w:space="0" w:color="E3E3E3"/>
                    <w:left w:val="single" w:sz="2" w:space="0" w:color="E3E3E3"/>
                    <w:bottom w:val="single" w:sz="2" w:space="0" w:color="E3E3E3"/>
                    <w:right w:val="single" w:sz="2" w:space="0" w:color="E3E3E3"/>
                  </w:divBdr>
                  <w:divsChild>
                    <w:div w:id="1580211255">
                      <w:marLeft w:val="0"/>
                      <w:marRight w:val="0"/>
                      <w:marTop w:val="0"/>
                      <w:marBottom w:val="0"/>
                      <w:divBdr>
                        <w:top w:val="single" w:sz="2" w:space="0" w:color="E3E3E3"/>
                        <w:left w:val="single" w:sz="2" w:space="0" w:color="E3E3E3"/>
                        <w:bottom w:val="single" w:sz="2" w:space="0" w:color="E3E3E3"/>
                        <w:right w:val="single" w:sz="2" w:space="0" w:color="E3E3E3"/>
                      </w:divBdr>
                      <w:divsChild>
                        <w:div w:id="848980845">
                          <w:marLeft w:val="0"/>
                          <w:marRight w:val="0"/>
                          <w:marTop w:val="0"/>
                          <w:marBottom w:val="0"/>
                          <w:divBdr>
                            <w:top w:val="single" w:sz="2" w:space="0" w:color="E3E3E3"/>
                            <w:left w:val="single" w:sz="2" w:space="0" w:color="E3E3E3"/>
                            <w:bottom w:val="single" w:sz="2" w:space="0" w:color="E3E3E3"/>
                            <w:right w:val="single" w:sz="2" w:space="0" w:color="E3E3E3"/>
                          </w:divBdr>
                          <w:divsChild>
                            <w:div w:id="1794131857">
                              <w:marLeft w:val="0"/>
                              <w:marRight w:val="0"/>
                              <w:marTop w:val="100"/>
                              <w:marBottom w:val="100"/>
                              <w:divBdr>
                                <w:top w:val="single" w:sz="2" w:space="0" w:color="E3E3E3"/>
                                <w:left w:val="single" w:sz="2" w:space="0" w:color="E3E3E3"/>
                                <w:bottom w:val="single" w:sz="2" w:space="0" w:color="E3E3E3"/>
                                <w:right w:val="single" w:sz="2" w:space="0" w:color="E3E3E3"/>
                              </w:divBdr>
                              <w:divsChild>
                                <w:div w:id="1233613648">
                                  <w:marLeft w:val="0"/>
                                  <w:marRight w:val="0"/>
                                  <w:marTop w:val="0"/>
                                  <w:marBottom w:val="0"/>
                                  <w:divBdr>
                                    <w:top w:val="single" w:sz="2" w:space="0" w:color="E3E3E3"/>
                                    <w:left w:val="single" w:sz="2" w:space="0" w:color="E3E3E3"/>
                                    <w:bottom w:val="single" w:sz="2" w:space="0" w:color="E3E3E3"/>
                                    <w:right w:val="single" w:sz="2" w:space="0" w:color="E3E3E3"/>
                                  </w:divBdr>
                                  <w:divsChild>
                                    <w:div w:id="1410007058">
                                      <w:marLeft w:val="0"/>
                                      <w:marRight w:val="0"/>
                                      <w:marTop w:val="0"/>
                                      <w:marBottom w:val="0"/>
                                      <w:divBdr>
                                        <w:top w:val="single" w:sz="2" w:space="0" w:color="E3E3E3"/>
                                        <w:left w:val="single" w:sz="2" w:space="0" w:color="E3E3E3"/>
                                        <w:bottom w:val="single" w:sz="2" w:space="0" w:color="E3E3E3"/>
                                        <w:right w:val="single" w:sz="2" w:space="0" w:color="E3E3E3"/>
                                      </w:divBdr>
                                      <w:divsChild>
                                        <w:div w:id="2099599305">
                                          <w:marLeft w:val="0"/>
                                          <w:marRight w:val="0"/>
                                          <w:marTop w:val="0"/>
                                          <w:marBottom w:val="0"/>
                                          <w:divBdr>
                                            <w:top w:val="single" w:sz="2" w:space="0" w:color="E3E3E3"/>
                                            <w:left w:val="single" w:sz="2" w:space="0" w:color="E3E3E3"/>
                                            <w:bottom w:val="single" w:sz="2" w:space="0" w:color="E3E3E3"/>
                                            <w:right w:val="single" w:sz="2" w:space="0" w:color="E3E3E3"/>
                                          </w:divBdr>
                                          <w:divsChild>
                                            <w:div w:id="65300110">
                                              <w:marLeft w:val="0"/>
                                              <w:marRight w:val="0"/>
                                              <w:marTop w:val="0"/>
                                              <w:marBottom w:val="0"/>
                                              <w:divBdr>
                                                <w:top w:val="single" w:sz="2" w:space="0" w:color="E3E3E3"/>
                                                <w:left w:val="single" w:sz="2" w:space="0" w:color="E3E3E3"/>
                                                <w:bottom w:val="single" w:sz="2" w:space="0" w:color="E3E3E3"/>
                                                <w:right w:val="single" w:sz="2" w:space="0" w:color="E3E3E3"/>
                                              </w:divBdr>
                                              <w:divsChild>
                                                <w:div w:id="1433939164">
                                                  <w:marLeft w:val="0"/>
                                                  <w:marRight w:val="0"/>
                                                  <w:marTop w:val="0"/>
                                                  <w:marBottom w:val="0"/>
                                                  <w:divBdr>
                                                    <w:top w:val="single" w:sz="2" w:space="0" w:color="E3E3E3"/>
                                                    <w:left w:val="single" w:sz="2" w:space="0" w:color="E3E3E3"/>
                                                    <w:bottom w:val="single" w:sz="2" w:space="0" w:color="E3E3E3"/>
                                                    <w:right w:val="single" w:sz="2" w:space="0" w:color="E3E3E3"/>
                                                  </w:divBdr>
                                                  <w:divsChild>
                                                    <w:div w:id="4932261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gi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BB3221-E0F6-4C17-B323-B6AA6DF075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3918</TotalTime>
  <Pages>101</Pages>
  <Words>13894</Words>
  <Characters>79198</Characters>
  <Application>Microsoft Office Word</Application>
  <DocSecurity>0</DocSecurity>
  <Lines>659</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Yogeswari B</dc:creator>
  <cp:keywords/>
  <dc:description/>
  <cp:lastModifiedBy>Yogeswari B</cp:lastModifiedBy>
  <cp:revision>1056</cp:revision>
  <dcterms:created xsi:type="dcterms:W3CDTF">2024-03-25T00:14:00Z</dcterms:created>
  <dcterms:modified xsi:type="dcterms:W3CDTF">2024-04-15T15:05:00Z</dcterms:modified>
</cp:coreProperties>
</file>